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8F757E" w14:textId="77777777" w:rsidR="00B736BD" w:rsidRPr="00B736BD" w:rsidRDefault="00B736BD" w:rsidP="00B736BD">
      <w:pPr>
        <w:jc w:val="center"/>
        <w:rPr>
          <w:b/>
          <w:sz w:val="52"/>
        </w:rPr>
      </w:pPr>
      <w:r w:rsidRPr="00B736BD">
        <w:rPr>
          <w:b/>
          <w:sz w:val="40"/>
        </w:rPr>
        <w:t>HƯỚNG DẪN SỬ DỤNG</w:t>
      </w:r>
    </w:p>
    <w:p w14:paraId="399B1A25" w14:textId="1CE316A7" w:rsidR="00B736BD" w:rsidRDefault="00A77CEA" w:rsidP="00FA3014">
      <w:pPr>
        <w:ind w:left="5760"/>
      </w:pPr>
      <w:r>
        <w:t>Phiên bản: V0.</w:t>
      </w:r>
      <w:ins w:id="0" w:author="Anh Ngo" w:date="2023-12-07T23:51:00Z">
        <w:r w:rsidR="00496F4A">
          <w:t>3</w:t>
        </w:r>
      </w:ins>
      <w:del w:id="1" w:author="Anh Ngo" w:date="2023-12-07T23:51:00Z">
        <w:r w:rsidR="006549F1" w:rsidDel="00496F4A">
          <w:delText>2</w:delText>
        </w:r>
      </w:del>
    </w:p>
    <w:p w14:paraId="51E62915" w14:textId="77777777" w:rsidR="00FA3014" w:rsidRDefault="00FA3014" w:rsidP="00FA3014">
      <w:pPr>
        <w:ind w:left="5760"/>
      </w:pPr>
    </w:p>
    <w:p w14:paraId="1A3469CF" w14:textId="77777777" w:rsidR="005E71D1" w:rsidRDefault="005E71D1">
      <w:pPr>
        <w:rPr>
          <w:b/>
          <w:bCs/>
          <w:sz w:val="28"/>
          <w:szCs w:val="28"/>
        </w:rPr>
      </w:pPr>
    </w:p>
    <w:p w14:paraId="151D8F57" w14:textId="77777777" w:rsidR="005E71D1" w:rsidRDefault="005E71D1">
      <w:pPr>
        <w:rPr>
          <w:b/>
          <w:bCs/>
          <w:sz w:val="28"/>
          <w:szCs w:val="28"/>
        </w:rPr>
      </w:pPr>
    </w:p>
    <w:p w14:paraId="5CAD4DE5" w14:textId="77777777" w:rsidR="005E71D1" w:rsidRDefault="005E71D1">
      <w:pPr>
        <w:rPr>
          <w:b/>
          <w:bCs/>
          <w:sz w:val="28"/>
          <w:szCs w:val="28"/>
        </w:rPr>
      </w:pPr>
    </w:p>
    <w:p w14:paraId="272C19AC" w14:textId="77777777" w:rsidR="005E71D1" w:rsidRDefault="005E71D1">
      <w:pPr>
        <w:rPr>
          <w:b/>
          <w:bCs/>
          <w:sz w:val="28"/>
          <w:szCs w:val="28"/>
        </w:rPr>
      </w:pPr>
    </w:p>
    <w:p w14:paraId="2707F017" w14:textId="77777777" w:rsidR="005E71D1" w:rsidRDefault="005E71D1">
      <w:pPr>
        <w:rPr>
          <w:b/>
          <w:bCs/>
          <w:sz w:val="28"/>
          <w:szCs w:val="28"/>
        </w:rPr>
      </w:pPr>
    </w:p>
    <w:p w14:paraId="6A51F740" w14:textId="77777777" w:rsidR="005E71D1" w:rsidRDefault="005E71D1">
      <w:pPr>
        <w:rPr>
          <w:b/>
          <w:bCs/>
          <w:sz w:val="28"/>
          <w:szCs w:val="28"/>
        </w:rPr>
      </w:pPr>
    </w:p>
    <w:p w14:paraId="121A0D56" w14:textId="77777777" w:rsidR="005E71D1" w:rsidRDefault="005E71D1">
      <w:pPr>
        <w:rPr>
          <w:b/>
          <w:bCs/>
          <w:sz w:val="28"/>
          <w:szCs w:val="28"/>
        </w:rPr>
      </w:pPr>
    </w:p>
    <w:p w14:paraId="6412DF88" w14:textId="77777777" w:rsidR="005E71D1" w:rsidRDefault="005E71D1">
      <w:pPr>
        <w:rPr>
          <w:b/>
          <w:bCs/>
          <w:sz w:val="28"/>
          <w:szCs w:val="28"/>
        </w:rPr>
      </w:pPr>
    </w:p>
    <w:p w14:paraId="4B191D9F" w14:textId="77777777" w:rsidR="005E71D1" w:rsidRDefault="005E71D1">
      <w:pPr>
        <w:rPr>
          <w:b/>
          <w:bCs/>
          <w:sz w:val="28"/>
          <w:szCs w:val="28"/>
        </w:rPr>
      </w:pPr>
    </w:p>
    <w:p w14:paraId="0F22AE27" w14:textId="77777777" w:rsidR="005E71D1" w:rsidRDefault="005E71D1">
      <w:pPr>
        <w:rPr>
          <w:b/>
          <w:bCs/>
          <w:sz w:val="28"/>
          <w:szCs w:val="28"/>
        </w:rPr>
      </w:pPr>
    </w:p>
    <w:p w14:paraId="011A9E45" w14:textId="77777777" w:rsidR="005E71D1" w:rsidRDefault="005E71D1">
      <w:pPr>
        <w:rPr>
          <w:b/>
          <w:bCs/>
          <w:sz w:val="28"/>
          <w:szCs w:val="28"/>
        </w:rPr>
      </w:pPr>
    </w:p>
    <w:p w14:paraId="46CCFC0C" w14:textId="77777777" w:rsidR="005E71D1" w:rsidRDefault="005E71D1">
      <w:pPr>
        <w:rPr>
          <w:b/>
          <w:bCs/>
          <w:sz w:val="28"/>
          <w:szCs w:val="28"/>
        </w:rPr>
      </w:pPr>
    </w:p>
    <w:p w14:paraId="1D8CAEDB" w14:textId="77777777" w:rsidR="00B37F59" w:rsidRDefault="00B37F59">
      <w:pPr>
        <w:rPr>
          <w:b/>
          <w:bCs/>
          <w:sz w:val="28"/>
          <w:szCs w:val="28"/>
        </w:rPr>
      </w:pPr>
    </w:p>
    <w:p w14:paraId="20C6DCD8" w14:textId="77777777" w:rsidR="00B37F59" w:rsidRDefault="00B37F59">
      <w:pPr>
        <w:rPr>
          <w:b/>
          <w:bCs/>
          <w:sz w:val="28"/>
          <w:szCs w:val="28"/>
        </w:rPr>
      </w:pPr>
    </w:p>
    <w:p w14:paraId="10780B02" w14:textId="77777777" w:rsidR="00F71821" w:rsidRDefault="00F71821">
      <w:pPr>
        <w:rPr>
          <w:b/>
          <w:bCs/>
          <w:sz w:val="28"/>
          <w:szCs w:val="28"/>
        </w:rPr>
      </w:pPr>
      <w:r>
        <w:rPr>
          <w:b/>
          <w:bCs/>
          <w:sz w:val="28"/>
          <w:szCs w:val="28"/>
        </w:rPr>
        <w:br w:type="page"/>
      </w:r>
    </w:p>
    <w:p w14:paraId="0E46E033" w14:textId="4C205C0C" w:rsidR="00A77CEA" w:rsidRPr="00E27836" w:rsidRDefault="00FA3014">
      <w:pPr>
        <w:rPr>
          <w:b/>
          <w:bCs/>
          <w:sz w:val="28"/>
          <w:szCs w:val="28"/>
        </w:rPr>
      </w:pPr>
      <w:r w:rsidRPr="00E27836">
        <w:rPr>
          <w:b/>
          <w:bCs/>
          <w:sz w:val="28"/>
          <w:szCs w:val="28"/>
        </w:rPr>
        <w:lastRenderedPageBreak/>
        <w:t>Lịch sử thay đổi</w:t>
      </w:r>
    </w:p>
    <w:tbl>
      <w:tblPr>
        <w:tblStyle w:val="TableGrid"/>
        <w:tblW w:w="0" w:type="auto"/>
        <w:tblLook w:val="04A0" w:firstRow="1" w:lastRow="0" w:firstColumn="1" w:lastColumn="0" w:noHBand="0" w:noVBand="1"/>
      </w:tblPr>
      <w:tblGrid>
        <w:gridCol w:w="1299"/>
        <w:gridCol w:w="1891"/>
        <w:gridCol w:w="1790"/>
        <w:gridCol w:w="4370"/>
      </w:tblGrid>
      <w:tr w:rsidR="00AF61B4" w14:paraId="2B8B3617" w14:textId="77777777" w:rsidTr="0057467D">
        <w:tc>
          <w:tcPr>
            <w:tcW w:w="1345" w:type="dxa"/>
            <w:shd w:val="clear" w:color="auto" w:fill="D9D9D9" w:themeFill="background1" w:themeFillShade="D9"/>
          </w:tcPr>
          <w:p w14:paraId="62950BB4" w14:textId="30EB168D" w:rsidR="00AF61B4" w:rsidRPr="0057467D" w:rsidRDefault="00AF61B4">
            <w:pPr>
              <w:rPr>
                <w:b/>
                <w:bCs/>
              </w:rPr>
            </w:pPr>
            <w:r w:rsidRPr="0057467D">
              <w:rPr>
                <w:b/>
                <w:bCs/>
              </w:rPr>
              <w:t>Phiên bản</w:t>
            </w:r>
          </w:p>
        </w:tc>
        <w:tc>
          <w:tcPr>
            <w:tcW w:w="1440" w:type="dxa"/>
            <w:shd w:val="clear" w:color="auto" w:fill="D9D9D9" w:themeFill="background1" w:themeFillShade="D9"/>
          </w:tcPr>
          <w:p w14:paraId="0AEEE0C5" w14:textId="70F618E6" w:rsidR="00AF61B4" w:rsidRPr="0057467D" w:rsidRDefault="00AF61B4">
            <w:pPr>
              <w:rPr>
                <w:b/>
                <w:bCs/>
              </w:rPr>
            </w:pPr>
            <w:r w:rsidRPr="0057467D">
              <w:rPr>
                <w:b/>
                <w:bCs/>
              </w:rPr>
              <w:t>Ngày</w:t>
            </w:r>
            <w:ins w:id="2" w:author="Anh Ngo" w:date="2023-12-07T23:52:00Z">
              <w:r w:rsidR="00B23BBB">
                <w:rPr>
                  <w:b/>
                  <w:bCs/>
                </w:rPr>
                <w:t>/Tháng/</w:t>
              </w:r>
              <w:r w:rsidR="00C242E2">
                <w:rPr>
                  <w:b/>
                  <w:bCs/>
                </w:rPr>
                <w:t>N</w:t>
              </w:r>
              <w:r w:rsidR="00B23BBB">
                <w:rPr>
                  <w:b/>
                  <w:bCs/>
                </w:rPr>
                <w:t>ăm</w:t>
              </w:r>
            </w:ins>
          </w:p>
        </w:tc>
        <w:tc>
          <w:tcPr>
            <w:tcW w:w="1890" w:type="dxa"/>
            <w:shd w:val="clear" w:color="auto" w:fill="D9D9D9" w:themeFill="background1" w:themeFillShade="D9"/>
          </w:tcPr>
          <w:p w14:paraId="09319A05" w14:textId="72BD2C00" w:rsidR="00AF61B4" w:rsidRPr="0057467D" w:rsidRDefault="00AF61B4">
            <w:pPr>
              <w:rPr>
                <w:b/>
                <w:bCs/>
              </w:rPr>
            </w:pPr>
            <w:r w:rsidRPr="0057467D">
              <w:rPr>
                <w:b/>
                <w:bCs/>
              </w:rPr>
              <w:t>Tác giả</w:t>
            </w:r>
          </w:p>
        </w:tc>
        <w:tc>
          <w:tcPr>
            <w:tcW w:w="4675" w:type="dxa"/>
            <w:shd w:val="clear" w:color="auto" w:fill="D9D9D9" w:themeFill="background1" w:themeFillShade="D9"/>
          </w:tcPr>
          <w:p w14:paraId="4EEE6AFC" w14:textId="433E640B" w:rsidR="00AF61B4" w:rsidRPr="0057467D" w:rsidRDefault="00AF61B4">
            <w:pPr>
              <w:rPr>
                <w:b/>
                <w:bCs/>
              </w:rPr>
            </w:pPr>
            <w:r w:rsidRPr="0057467D">
              <w:rPr>
                <w:b/>
                <w:bCs/>
              </w:rPr>
              <w:t>Nội dung</w:t>
            </w:r>
          </w:p>
        </w:tc>
      </w:tr>
      <w:tr w:rsidR="00AF61B4" w14:paraId="0187E850" w14:textId="77777777" w:rsidTr="00393B43">
        <w:tc>
          <w:tcPr>
            <w:tcW w:w="1345" w:type="dxa"/>
          </w:tcPr>
          <w:p w14:paraId="16A6E374" w14:textId="59377251" w:rsidR="00AF61B4" w:rsidRDefault="009A43B8">
            <w:r>
              <w:t>0.1</w:t>
            </w:r>
          </w:p>
        </w:tc>
        <w:tc>
          <w:tcPr>
            <w:tcW w:w="1440" w:type="dxa"/>
          </w:tcPr>
          <w:p w14:paraId="1B709D7A" w14:textId="3F9A726F" w:rsidR="00AF61B4" w:rsidRDefault="00FB0FF3">
            <w:r>
              <w:t>1/4/2023</w:t>
            </w:r>
          </w:p>
        </w:tc>
        <w:tc>
          <w:tcPr>
            <w:tcW w:w="1890" w:type="dxa"/>
          </w:tcPr>
          <w:p w14:paraId="4A561DF9" w14:textId="21EE9B4F" w:rsidR="00AF61B4" w:rsidRDefault="009A43B8">
            <w:r>
              <w:t>Ngô Huy Ánh</w:t>
            </w:r>
          </w:p>
        </w:tc>
        <w:tc>
          <w:tcPr>
            <w:tcW w:w="4675" w:type="dxa"/>
          </w:tcPr>
          <w:p w14:paraId="64C8AC53" w14:textId="503E5124" w:rsidR="00AF61B4" w:rsidRDefault="009A43B8">
            <w:r>
              <w:t>Tạo mới</w:t>
            </w:r>
          </w:p>
        </w:tc>
      </w:tr>
      <w:tr w:rsidR="009805F6" w14:paraId="5E6AE3DA" w14:textId="77777777" w:rsidTr="00393B43">
        <w:tc>
          <w:tcPr>
            <w:tcW w:w="1345" w:type="dxa"/>
          </w:tcPr>
          <w:p w14:paraId="4F618811" w14:textId="717E173A" w:rsidR="009805F6" w:rsidRDefault="009805F6">
            <w:r>
              <w:t>0.2</w:t>
            </w:r>
          </w:p>
        </w:tc>
        <w:tc>
          <w:tcPr>
            <w:tcW w:w="1440" w:type="dxa"/>
          </w:tcPr>
          <w:p w14:paraId="6BADCEE9" w14:textId="29902F4E" w:rsidR="009805F6" w:rsidRDefault="009805F6">
            <w:r>
              <w:t>28/11/2023</w:t>
            </w:r>
          </w:p>
        </w:tc>
        <w:tc>
          <w:tcPr>
            <w:tcW w:w="1890" w:type="dxa"/>
          </w:tcPr>
          <w:p w14:paraId="05E7BF94" w14:textId="52FA3F4C" w:rsidR="009805F6" w:rsidRDefault="009805F6">
            <w:r>
              <w:t>Ngô Huy Ánh</w:t>
            </w:r>
          </w:p>
        </w:tc>
        <w:tc>
          <w:tcPr>
            <w:tcW w:w="4675" w:type="dxa"/>
          </w:tcPr>
          <w:p w14:paraId="26AD38DB" w14:textId="350382FE" w:rsidR="009805F6" w:rsidRDefault="009805F6">
            <w:r>
              <w:t>Cập nhật thông tin</w:t>
            </w:r>
          </w:p>
        </w:tc>
      </w:tr>
      <w:tr w:rsidR="00DF08F6" w14:paraId="3D1E9AFE" w14:textId="77777777" w:rsidTr="00393B43">
        <w:trPr>
          <w:ins w:id="3" w:author="Anh Ngo" w:date="2023-12-07T23:51:00Z"/>
        </w:trPr>
        <w:tc>
          <w:tcPr>
            <w:tcW w:w="1345" w:type="dxa"/>
          </w:tcPr>
          <w:p w14:paraId="2EC77687" w14:textId="5A6F9D76" w:rsidR="00DF08F6" w:rsidRDefault="00DF08F6">
            <w:pPr>
              <w:rPr>
                <w:ins w:id="4" w:author="Anh Ngo" w:date="2023-12-07T23:51:00Z"/>
              </w:rPr>
            </w:pPr>
            <w:ins w:id="5" w:author="Anh Ngo" w:date="2023-12-07T23:51:00Z">
              <w:r>
                <w:t>0.3</w:t>
              </w:r>
            </w:ins>
          </w:p>
        </w:tc>
        <w:tc>
          <w:tcPr>
            <w:tcW w:w="1440" w:type="dxa"/>
          </w:tcPr>
          <w:p w14:paraId="351AE76B" w14:textId="2E3454EE" w:rsidR="00DF08F6" w:rsidRDefault="00DF08F6">
            <w:pPr>
              <w:rPr>
                <w:ins w:id="6" w:author="Anh Ngo" w:date="2023-12-07T23:51:00Z"/>
              </w:rPr>
            </w:pPr>
            <w:ins w:id="7" w:author="Anh Ngo" w:date="2023-12-07T23:51:00Z">
              <w:r>
                <w:t>07/12/2023</w:t>
              </w:r>
            </w:ins>
          </w:p>
        </w:tc>
        <w:tc>
          <w:tcPr>
            <w:tcW w:w="1890" w:type="dxa"/>
          </w:tcPr>
          <w:p w14:paraId="642CCD8F" w14:textId="7701C082" w:rsidR="00DF08F6" w:rsidRDefault="00DF08F6">
            <w:pPr>
              <w:rPr>
                <w:ins w:id="8" w:author="Anh Ngo" w:date="2023-12-07T23:51:00Z"/>
              </w:rPr>
            </w:pPr>
            <w:ins w:id="9" w:author="Anh Ngo" w:date="2023-12-07T23:51:00Z">
              <w:r>
                <w:t>Ngô Huy Ánh</w:t>
              </w:r>
            </w:ins>
          </w:p>
        </w:tc>
        <w:tc>
          <w:tcPr>
            <w:tcW w:w="4675" w:type="dxa"/>
          </w:tcPr>
          <w:p w14:paraId="25D6D10D" w14:textId="78A7E68A" w:rsidR="00DF08F6" w:rsidRDefault="00DF08F6">
            <w:pPr>
              <w:rPr>
                <w:ins w:id="10" w:author="Anh Ngo" w:date="2023-12-07T23:51:00Z"/>
              </w:rPr>
            </w:pPr>
            <w:ins w:id="11" w:author="Anh Ngo" w:date="2023-12-07T23:51:00Z">
              <w:r>
                <w:t>Sửa lỗi chính ta</w:t>
              </w:r>
            </w:ins>
          </w:p>
        </w:tc>
      </w:tr>
    </w:tbl>
    <w:p w14:paraId="3EF5A449" w14:textId="77777777" w:rsidR="00FA3014" w:rsidRDefault="00FA3014"/>
    <w:p w14:paraId="0813E575" w14:textId="77777777" w:rsidR="00D354A0" w:rsidRDefault="00D354A0">
      <w:pPr>
        <w:rPr>
          <w:rFonts w:asciiTheme="majorHAnsi" w:eastAsiaTheme="majorEastAsia" w:hAnsiTheme="majorHAnsi" w:cstheme="majorBidi"/>
          <w:color w:val="365F91" w:themeColor="accent1" w:themeShade="BF"/>
          <w:sz w:val="32"/>
          <w:szCs w:val="32"/>
        </w:rPr>
      </w:pPr>
      <w:r>
        <w:br w:type="page"/>
      </w:r>
    </w:p>
    <w:p w14:paraId="143B73FB" w14:textId="536C9819" w:rsidR="00BC2185" w:rsidRPr="00E27836" w:rsidRDefault="00BC2185" w:rsidP="00422EBF">
      <w:pPr>
        <w:pStyle w:val="Heading1"/>
        <w:numPr>
          <w:ilvl w:val="0"/>
          <w:numId w:val="0"/>
        </w:numPr>
        <w:ind w:left="432" w:hanging="432"/>
      </w:pPr>
      <w:bookmarkStart w:id="12" w:name="_Toc152798811"/>
      <w:r w:rsidRPr="00E27836">
        <w:lastRenderedPageBreak/>
        <w:t>Mục lục</w:t>
      </w:r>
      <w:bookmarkEnd w:id="12"/>
    </w:p>
    <w:p w14:paraId="72F61CE5" w14:textId="526A4682" w:rsidR="00F618E7" w:rsidRDefault="00BC2185">
      <w:pPr>
        <w:pStyle w:val="TOC1"/>
        <w:tabs>
          <w:tab w:val="right" w:leader="dot" w:pos="9350"/>
        </w:tabs>
        <w:rPr>
          <w:rFonts w:asciiTheme="minorHAnsi" w:hAnsiTheme="minorHAnsi"/>
          <w:noProof/>
          <w:kern w:val="2"/>
          <w14:ligatures w14:val="standardContextual"/>
        </w:rPr>
      </w:pPr>
      <w:r>
        <w:fldChar w:fldCharType="begin"/>
      </w:r>
      <w:r>
        <w:instrText xml:space="preserve"> TOC \o "1-3" \h \z \u </w:instrText>
      </w:r>
      <w:r>
        <w:fldChar w:fldCharType="separate"/>
      </w:r>
      <w:hyperlink w:anchor="_Toc152798811" w:history="1">
        <w:r w:rsidR="00F618E7" w:rsidRPr="00B8359B">
          <w:rPr>
            <w:rStyle w:val="Hyperlink"/>
            <w:noProof/>
          </w:rPr>
          <w:t>Mục lục</w:t>
        </w:r>
        <w:r w:rsidR="00F618E7">
          <w:rPr>
            <w:noProof/>
            <w:webHidden/>
          </w:rPr>
          <w:tab/>
        </w:r>
        <w:r w:rsidR="00F618E7">
          <w:rPr>
            <w:noProof/>
            <w:webHidden/>
          </w:rPr>
          <w:fldChar w:fldCharType="begin"/>
        </w:r>
        <w:r w:rsidR="00F618E7">
          <w:rPr>
            <w:noProof/>
            <w:webHidden/>
          </w:rPr>
          <w:instrText xml:space="preserve"> PAGEREF _Toc152798811 \h </w:instrText>
        </w:r>
        <w:r w:rsidR="00F618E7">
          <w:rPr>
            <w:noProof/>
            <w:webHidden/>
          </w:rPr>
        </w:r>
        <w:r w:rsidR="00F618E7">
          <w:rPr>
            <w:noProof/>
            <w:webHidden/>
          </w:rPr>
          <w:fldChar w:fldCharType="separate"/>
        </w:r>
        <w:r w:rsidR="00FA3583">
          <w:rPr>
            <w:noProof/>
            <w:webHidden/>
          </w:rPr>
          <w:t>3</w:t>
        </w:r>
        <w:r w:rsidR="00F618E7">
          <w:rPr>
            <w:noProof/>
            <w:webHidden/>
          </w:rPr>
          <w:fldChar w:fldCharType="end"/>
        </w:r>
      </w:hyperlink>
    </w:p>
    <w:p w14:paraId="66BF70CE" w14:textId="47ABAC9D" w:rsidR="00F618E7" w:rsidRDefault="00000000">
      <w:pPr>
        <w:pStyle w:val="TOC1"/>
        <w:tabs>
          <w:tab w:val="right" w:leader="dot" w:pos="9350"/>
        </w:tabs>
        <w:rPr>
          <w:rFonts w:asciiTheme="minorHAnsi" w:hAnsiTheme="minorHAnsi"/>
          <w:noProof/>
          <w:kern w:val="2"/>
          <w14:ligatures w14:val="standardContextual"/>
        </w:rPr>
      </w:pPr>
      <w:hyperlink w:anchor="_Toc152798812" w:history="1">
        <w:r w:rsidR="00F618E7" w:rsidRPr="00B8359B">
          <w:rPr>
            <w:rStyle w:val="Hyperlink"/>
            <w:noProof/>
          </w:rPr>
          <w:t>Danh sách hình ảnh</w:t>
        </w:r>
        <w:r w:rsidR="00F618E7">
          <w:rPr>
            <w:noProof/>
            <w:webHidden/>
          </w:rPr>
          <w:tab/>
        </w:r>
        <w:r w:rsidR="00F618E7">
          <w:rPr>
            <w:noProof/>
            <w:webHidden/>
          </w:rPr>
          <w:fldChar w:fldCharType="begin"/>
        </w:r>
        <w:r w:rsidR="00F618E7">
          <w:rPr>
            <w:noProof/>
            <w:webHidden/>
          </w:rPr>
          <w:instrText xml:space="preserve"> PAGEREF _Toc152798812 \h </w:instrText>
        </w:r>
        <w:r w:rsidR="00F618E7">
          <w:rPr>
            <w:noProof/>
            <w:webHidden/>
          </w:rPr>
        </w:r>
        <w:r w:rsidR="00F618E7">
          <w:rPr>
            <w:noProof/>
            <w:webHidden/>
          </w:rPr>
          <w:fldChar w:fldCharType="separate"/>
        </w:r>
        <w:r w:rsidR="00FA3583">
          <w:rPr>
            <w:noProof/>
            <w:webHidden/>
          </w:rPr>
          <w:t>5</w:t>
        </w:r>
        <w:r w:rsidR="00F618E7">
          <w:rPr>
            <w:noProof/>
            <w:webHidden/>
          </w:rPr>
          <w:fldChar w:fldCharType="end"/>
        </w:r>
      </w:hyperlink>
    </w:p>
    <w:p w14:paraId="5957732A" w14:textId="3309EA77" w:rsidR="00F618E7" w:rsidRDefault="00000000">
      <w:pPr>
        <w:pStyle w:val="TOC1"/>
        <w:tabs>
          <w:tab w:val="right" w:leader="dot" w:pos="9350"/>
        </w:tabs>
        <w:rPr>
          <w:rFonts w:asciiTheme="minorHAnsi" w:hAnsiTheme="minorHAnsi"/>
          <w:noProof/>
          <w:kern w:val="2"/>
          <w14:ligatures w14:val="standardContextual"/>
        </w:rPr>
      </w:pPr>
      <w:hyperlink w:anchor="_Toc152798813" w:history="1">
        <w:r w:rsidR="00F618E7" w:rsidRPr="00B8359B">
          <w:rPr>
            <w:rStyle w:val="Hyperlink"/>
            <w:noProof/>
          </w:rPr>
          <w:t>Thuật ngữ</w:t>
        </w:r>
        <w:r w:rsidR="00F618E7">
          <w:rPr>
            <w:noProof/>
            <w:webHidden/>
          </w:rPr>
          <w:tab/>
        </w:r>
        <w:r w:rsidR="00F618E7">
          <w:rPr>
            <w:noProof/>
            <w:webHidden/>
          </w:rPr>
          <w:fldChar w:fldCharType="begin"/>
        </w:r>
        <w:r w:rsidR="00F618E7">
          <w:rPr>
            <w:noProof/>
            <w:webHidden/>
          </w:rPr>
          <w:instrText xml:space="preserve"> PAGEREF _Toc152798813 \h </w:instrText>
        </w:r>
        <w:r w:rsidR="00F618E7">
          <w:rPr>
            <w:noProof/>
            <w:webHidden/>
          </w:rPr>
        </w:r>
        <w:r w:rsidR="00F618E7">
          <w:rPr>
            <w:noProof/>
            <w:webHidden/>
          </w:rPr>
          <w:fldChar w:fldCharType="separate"/>
        </w:r>
        <w:r w:rsidR="00FA3583">
          <w:rPr>
            <w:noProof/>
            <w:webHidden/>
          </w:rPr>
          <w:t>7</w:t>
        </w:r>
        <w:r w:rsidR="00F618E7">
          <w:rPr>
            <w:noProof/>
            <w:webHidden/>
          </w:rPr>
          <w:fldChar w:fldCharType="end"/>
        </w:r>
      </w:hyperlink>
    </w:p>
    <w:p w14:paraId="0AE9F46B" w14:textId="7C5B20FC" w:rsidR="00F618E7" w:rsidRDefault="00000000">
      <w:pPr>
        <w:pStyle w:val="TOC1"/>
        <w:tabs>
          <w:tab w:val="left" w:pos="440"/>
          <w:tab w:val="right" w:leader="dot" w:pos="9350"/>
        </w:tabs>
        <w:rPr>
          <w:rFonts w:asciiTheme="minorHAnsi" w:hAnsiTheme="minorHAnsi"/>
          <w:noProof/>
          <w:kern w:val="2"/>
          <w14:ligatures w14:val="standardContextual"/>
        </w:rPr>
      </w:pPr>
      <w:hyperlink w:anchor="_Toc152798814" w:history="1">
        <w:r w:rsidR="00F618E7" w:rsidRPr="00B8359B">
          <w:rPr>
            <w:rStyle w:val="Hyperlink"/>
            <w:noProof/>
          </w:rPr>
          <w:t>1.</w:t>
        </w:r>
        <w:r w:rsidR="00F618E7">
          <w:rPr>
            <w:rFonts w:asciiTheme="minorHAnsi" w:hAnsiTheme="minorHAnsi"/>
            <w:noProof/>
            <w:kern w:val="2"/>
            <w14:ligatures w14:val="standardContextual"/>
          </w:rPr>
          <w:tab/>
        </w:r>
        <w:r w:rsidR="00F618E7" w:rsidRPr="00B8359B">
          <w:rPr>
            <w:rStyle w:val="Hyperlink"/>
            <w:noProof/>
          </w:rPr>
          <w:t>Giới thiệu</w:t>
        </w:r>
        <w:r w:rsidR="00F618E7">
          <w:rPr>
            <w:noProof/>
            <w:webHidden/>
          </w:rPr>
          <w:tab/>
        </w:r>
        <w:r w:rsidR="00F618E7">
          <w:rPr>
            <w:noProof/>
            <w:webHidden/>
          </w:rPr>
          <w:fldChar w:fldCharType="begin"/>
        </w:r>
        <w:r w:rsidR="00F618E7">
          <w:rPr>
            <w:noProof/>
            <w:webHidden/>
          </w:rPr>
          <w:instrText xml:space="preserve"> PAGEREF _Toc152798814 \h </w:instrText>
        </w:r>
        <w:r w:rsidR="00F618E7">
          <w:rPr>
            <w:noProof/>
            <w:webHidden/>
          </w:rPr>
        </w:r>
        <w:r w:rsidR="00F618E7">
          <w:rPr>
            <w:noProof/>
            <w:webHidden/>
          </w:rPr>
          <w:fldChar w:fldCharType="separate"/>
        </w:r>
        <w:r w:rsidR="00FA3583">
          <w:rPr>
            <w:noProof/>
            <w:webHidden/>
          </w:rPr>
          <w:t>8</w:t>
        </w:r>
        <w:r w:rsidR="00F618E7">
          <w:rPr>
            <w:noProof/>
            <w:webHidden/>
          </w:rPr>
          <w:fldChar w:fldCharType="end"/>
        </w:r>
      </w:hyperlink>
    </w:p>
    <w:p w14:paraId="4C525E66" w14:textId="5042884A" w:rsidR="00F618E7" w:rsidRDefault="00000000">
      <w:pPr>
        <w:pStyle w:val="TOC1"/>
        <w:tabs>
          <w:tab w:val="left" w:pos="440"/>
          <w:tab w:val="right" w:leader="dot" w:pos="9350"/>
        </w:tabs>
        <w:rPr>
          <w:rFonts w:asciiTheme="minorHAnsi" w:hAnsiTheme="minorHAnsi"/>
          <w:noProof/>
          <w:kern w:val="2"/>
          <w14:ligatures w14:val="standardContextual"/>
        </w:rPr>
      </w:pPr>
      <w:hyperlink w:anchor="_Toc152798815" w:history="1">
        <w:r w:rsidR="00F618E7" w:rsidRPr="00B8359B">
          <w:rPr>
            <w:rStyle w:val="Hyperlink"/>
            <w:noProof/>
          </w:rPr>
          <w:t>2.</w:t>
        </w:r>
        <w:r w:rsidR="00F618E7">
          <w:rPr>
            <w:rFonts w:asciiTheme="minorHAnsi" w:hAnsiTheme="minorHAnsi"/>
            <w:noProof/>
            <w:kern w:val="2"/>
            <w14:ligatures w14:val="standardContextual"/>
          </w:rPr>
          <w:tab/>
        </w:r>
        <w:r w:rsidR="00F618E7" w:rsidRPr="00B8359B">
          <w:rPr>
            <w:rStyle w:val="Hyperlink"/>
            <w:noProof/>
          </w:rPr>
          <w:t>Dữ liệu Ứng dụng</w:t>
        </w:r>
        <w:r w:rsidR="00F618E7">
          <w:rPr>
            <w:noProof/>
            <w:webHidden/>
          </w:rPr>
          <w:tab/>
        </w:r>
        <w:r w:rsidR="00F618E7">
          <w:rPr>
            <w:noProof/>
            <w:webHidden/>
          </w:rPr>
          <w:fldChar w:fldCharType="begin"/>
        </w:r>
        <w:r w:rsidR="00F618E7">
          <w:rPr>
            <w:noProof/>
            <w:webHidden/>
          </w:rPr>
          <w:instrText xml:space="preserve"> PAGEREF _Toc152798815 \h </w:instrText>
        </w:r>
        <w:r w:rsidR="00F618E7">
          <w:rPr>
            <w:noProof/>
            <w:webHidden/>
          </w:rPr>
        </w:r>
        <w:r w:rsidR="00F618E7">
          <w:rPr>
            <w:noProof/>
            <w:webHidden/>
          </w:rPr>
          <w:fldChar w:fldCharType="separate"/>
        </w:r>
        <w:r w:rsidR="00FA3583">
          <w:rPr>
            <w:noProof/>
            <w:webHidden/>
          </w:rPr>
          <w:t>11</w:t>
        </w:r>
        <w:r w:rsidR="00F618E7">
          <w:rPr>
            <w:noProof/>
            <w:webHidden/>
          </w:rPr>
          <w:fldChar w:fldCharType="end"/>
        </w:r>
      </w:hyperlink>
    </w:p>
    <w:p w14:paraId="0EFC4B5F" w14:textId="1B33A1FA" w:rsidR="00F618E7" w:rsidRDefault="00000000">
      <w:pPr>
        <w:pStyle w:val="TOC1"/>
        <w:tabs>
          <w:tab w:val="left" w:pos="440"/>
          <w:tab w:val="right" w:leader="dot" w:pos="9350"/>
        </w:tabs>
        <w:rPr>
          <w:rFonts w:asciiTheme="minorHAnsi" w:hAnsiTheme="minorHAnsi"/>
          <w:noProof/>
          <w:kern w:val="2"/>
          <w14:ligatures w14:val="standardContextual"/>
        </w:rPr>
      </w:pPr>
      <w:hyperlink w:anchor="_Toc152798816" w:history="1">
        <w:r w:rsidR="00F618E7" w:rsidRPr="00B8359B">
          <w:rPr>
            <w:rStyle w:val="Hyperlink"/>
            <w:noProof/>
          </w:rPr>
          <w:t>3.</w:t>
        </w:r>
        <w:r w:rsidR="00F618E7">
          <w:rPr>
            <w:rFonts w:asciiTheme="minorHAnsi" w:hAnsiTheme="minorHAnsi"/>
            <w:noProof/>
            <w:kern w:val="2"/>
            <w14:ligatures w14:val="standardContextual"/>
          </w:rPr>
          <w:tab/>
        </w:r>
        <w:r w:rsidR="00F618E7" w:rsidRPr="00B8359B">
          <w:rPr>
            <w:rStyle w:val="Hyperlink"/>
            <w:noProof/>
          </w:rPr>
          <w:t>Quản lý Nữ tu</w:t>
        </w:r>
        <w:r w:rsidR="00F618E7">
          <w:rPr>
            <w:noProof/>
            <w:webHidden/>
          </w:rPr>
          <w:tab/>
        </w:r>
        <w:r w:rsidR="00F618E7">
          <w:rPr>
            <w:noProof/>
            <w:webHidden/>
          </w:rPr>
          <w:fldChar w:fldCharType="begin"/>
        </w:r>
        <w:r w:rsidR="00F618E7">
          <w:rPr>
            <w:noProof/>
            <w:webHidden/>
          </w:rPr>
          <w:instrText xml:space="preserve"> PAGEREF _Toc152798816 \h </w:instrText>
        </w:r>
        <w:r w:rsidR="00F618E7">
          <w:rPr>
            <w:noProof/>
            <w:webHidden/>
          </w:rPr>
        </w:r>
        <w:r w:rsidR="00F618E7">
          <w:rPr>
            <w:noProof/>
            <w:webHidden/>
          </w:rPr>
          <w:fldChar w:fldCharType="separate"/>
        </w:r>
        <w:r w:rsidR="00FA3583">
          <w:rPr>
            <w:noProof/>
            <w:webHidden/>
          </w:rPr>
          <w:t>12</w:t>
        </w:r>
        <w:r w:rsidR="00F618E7">
          <w:rPr>
            <w:noProof/>
            <w:webHidden/>
          </w:rPr>
          <w:fldChar w:fldCharType="end"/>
        </w:r>
      </w:hyperlink>
    </w:p>
    <w:p w14:paraId="7FE42698" w14:textId="084FB0A3" w:rsidR="00F618E7" w:rsidRDefault="00000000">
      <w:pPr>
        <w:pStyle w:val="TOC2"/>
        <w:tabs>
          <w:tab w:val="left" w:pos="880"/>
          <w:tab w:val="right" w:leader="dot" w:pos="9350"/>
        </w:tabs>
        <w:rPr>
          <w:rFonts w:asciiTheme="minorHAnsi" w:hAnsiTheme="minorHAnsi"/>
          <w:noProof/>
          <w:kern w:val="2"/>
          <w14:ligatures w14:val="standardContextual"/>
        </w:rPr>
      </w:pPr>
      <w:hyperlink w:anchor="_Toc152798819" w:history="1">
        <w:r w:rsidR="00F618E7" w:rsidRPr="00B8359B">
          <w:rPr>
            <w:rStyle w:val="Hyperlink"/>
            <w:noProof/>
          </w:rPr>
          <w:t>2.1</w:t>
        </w:r>
        <w:r w:rsidR="00F618E7">
          <w:rPr>
            <w:rFonts w:asciiTheme="minorHAnsi" w:hAnsiTheme="minorHAnsi"/>
            <w:noProof/>
            <w:kern w:val="2"/>
            <w14:ligatures w14:val="standardContextual"/>
          </w:rPr>
          <w:tab/>
        </w:r>
        <w:r w:rsidR="00F618E7" w:rsidRPr="00B8359B">
          <w:rPr>
            <w:rStyle w:val="Hyperlink"/>
            <w:noProof/>
          </w:rPr>
          <w:t>Xem thông tin Nữ tu</w:t>
        </w:r>
        <w:r w:rsidR="00F618E7">
          <w:rPr>
            <w:noProof/>
            <w:webHidden/>
          </w:rPr>
          <w:tab/>
        </w:r>
        <w:r w:rsidR="00F618E7">
          <w:rPr>
            <w:noProof/>
            <w:webHidden/>
          </w:rPr>
          <w:fldChar w:fldCharType="begin"/>
        </w:r>
        <w:r w:rsidR="00F618E7">
          <w:rPr>
            <w:noProof/>
            <w:webHidden/>
          </w:rPr>
          <w:instrText xml:space="preserve"> PAGEREF _Toc152798819 \h </w:instrText>
        </w:r>
        <w:r w:rsidR="00F618E7">
          <w:rPr>
            <w:noProof/>
            <w:webHidden/>
          </w:rPr>
        </w:r>
        <w:r w:rsidR="00F618E7">
          <w:rPr>
            <w:noProof/>
            <w:webHidden/>
          </w:rPr>
          <w:fldChar w:fldCharType="separate"/>
        </w:r>
        <w:r w:rsidR="00FA3583">
          <w:rPr>
            <w:noProof/>
            <w:webHidden/>
          </w:rPr>
          <w:t>14</w:t>
        </w:r>
        <w:r w:rsidR="00F618E7">
          <w:rPr>
            <w:noProof/>
            <w:webHidden/>
          </w:rPr>
          <w:fldChar w:fldCharType="end"/>
        </w:r>
      </w:hyperlink>
    </w:p>
    <w:p w14:paraId="6EA98010" w14:textId="25D6C89F" w:rsidR="00F618E7" w:rsidRDefault="00000000">
      <w:pPr>
        <w:pStyle w:val="TOC2"/>
        <w:tabs>
          <w:tab w:val="left" w:pos="880"/>
          <w:tab w:val="right" w:leader="dot" w:pos="9350"/>
        </w:tabs>
        <w:rPr>
          <w:rFonts w:asciiTheme="minorHAnsi" w:hAnsiTheme="minorHAnsi"/>
          <w:noProof/>
          <w:kern w:val="2"/>
          <w14:ligatures w14:val="standardContextual"/>
        </w:rPr>
      </w:pPr>
      <w:hyperlink w:anchor="_Toc152798820" w:history="1">
        <w:r w:rsidR="00F618E7" w:rsidRPr="00B8359B">
          <w:rPr>
            <w:rStyle w:val="Hyperlink"/>
            <w:noProof/>
          </w:rPr>
          <w:t>2.2</w:t>
        </w:r>
        <w:r w:rsidR="00F618E7">
          <w:rPr>
            <w:rFonts w:asciiTheme="minorHAnsi" w:hAnsiTheme="minorHAnsi"/>
            <w:noProof/>
            <w:kern w:val="2"/>
            <w14:ligatures w14:val="standardContextual"/>
          </w:rPr>
          <w:tab/>
        </w:r>
        <w:r w:rsidR="00F618E7" w:rsidRPr="00B8359B">
          <w:rPr>
            <w:rStyle w:val="Hyperlink"/>
            <w:noProof/>
          </w:rPr>
          <w:t>Nhập thông tin Nữ tu</w:t>
        </w:r>
        <w:r w:rsidR="00F618E7">
          <w:rPr>
            <w:noProof/>
            <w:webHidden/>
          </w:rPr>
          <w:tab/>
        </w:r>
        <w:r w:rsidR="00F618E7">
          <w:rPr>
            <w:noProof/>
            <w:webHidden/>
          </w:rPr>
          <w:fldChar w:fldCharType="begin"/>
        </w:r>
        <w:r w:rsidR="00F618E7">
          <w:rPr>
            <w:noProof/>
            <w:webHidden/>
          </w:rPr>
          <w:instrText xml:space="preserve"> PAGEREF _Toc152798820 \h </w:instrText>
        </w:r>
        <w:r w:rsidR="00F618E7">
          <w:rPr>
            <w:noProof/>
            <w:webHidden/>
          </w:rPr>
        </w:r>
        <w:r w:rsidR="00F618E7">
          <w:rPr>
            <w:noProof/>
            <w:webHidden/>
          </w:rPr>
          <w:fldChar w:fldCharType="separate"/>
        </w:r>
        <w:r w:rsidR="00FA3583">
          <w:rPr>
            <w:noProof/>
            <w:webHidden/>
          </w:rPr>
          <w:t>16</w:t>
        </w:r>
        <w:r w:rsidR="00F618E7">
          <w:rPr>
            <w:noProof/>
            <w:webHidden/>
          </w:rPr>
          <w:fldChar w:fldCharType="end"/>
        </w:r>
      </w:hyperlink>
    </w:p>
    <w:p w14:paraId="77A2E6E9" w14:textId="65B825E9" w:rsidR="00F618E7" w:rsidRDefault="00000000">
      <w:pPr>
        <w:pStyle w:val="TOC3"/>
        <w:tabs>
          <w:tab w:val="left" w:pos="1320"/>
          <w:tab w:val="right" w:leader="dot" w:pos="9350"/>
        </w:tabs>
        <w:rPr>
          <w:rFonts w:asciiTheme="minorHAnsi" w:hAnsiTheme="minorHAnsi"/>
          <w:noProof/>
          <w:kern w:val="2"/>
          <w14:ligatures w14:val="standardContextual"/>
        </w:rPr>
      </w:pPr>
      <w:hyperlink w:anchor="_Toc152798821" w:history="1">
        <w:r w:rsidR="00F618E7" w:rsidRPr="00B8359B">
          <w:rPr>
            <w:rStyle w:val="Hyperlink"/>
            <w:noProof/>
          </w:rPr>
          <w:t>2.2.1</w:t>
        </w:r>
        <w:r w:rsidR="00F618E7">
          <w:rPr>
            <w:rFonts w:asciiTheme="minorHAnsi" w:hAnsiTheme="minorHAnsi"/>
            <w:noProof/>
            <w:kern w:val="2"/>
            <w14:ligatures w14:val="standardContextual"/>
          </w:rPr>
          <w:tab/>
        </w:r>
        <w:r w:rsidR="00F618E7" w:rsidRPr="00B8359B">
          <w:rPr>
            <w:rStyle w:val="Hyperlink"/>
            <w:noProof/>
          </w:rPr>
          <w:t>Thêm nữ tu</w:t>
        </w:r>
        <w:r w:rsidR="00F618E7">
          <w:rPr>
            <w:noProof/>
            <w:webHidden/>
          </w:rPr>
          <w:tab/>
        </w:r>
        <w:r w:rsidR="00F618E7">
          <w:rPr>
            <w:noProof/>
            <w:webHidden/>
          </w:rPr>
          <w:fldChar w:fldCharType="begin"/>
        </w:r>
        <w:r w:rsidR="00F618E7">
          <w:rPr>
            <w:noProof/>
            <w:webHidden/>
          </w:rPr>
          <w:instrText xml:space="preserve"> PAGEREF _Toc152798821 \h </w:instrText>
        </w:r>
        <w:r w:rsidR="00F618E7">
          <w:rPr>
            <w:noProof/>
            <w:webHidden/>
          </w:rPr>
        </w:r>
        <w:r w:rsidR="00F618E7">
          <w:rPr>
            <w:noProof/>
            <w:webHidden/>
          </w:rPr>
          <w:fldChar w:fldCharType="separate"/>
        </w:r>
        <w:r w:rsidR="00FA3583">
          <w:rPr>
            <w:noProof/>
            <w:webHidden/>
          </w:rPr>
          <w:t>16</w:t>
        </w:r>
        <w:r w:rsidR="00F618E7">
          <w:rPr>
            <w:noProof/>
            <w:webHidden/>
          </w:rPr>
          <w:fldChar w:fldCharType="end"/>
        </w:r>
      </w:hyperlink>
    </w:p>
    <w:p w14:paraId="3F8177A6" w14:textId="0420668B" w:rsidR="00F618E7" w:rsidRDefault="00000000">
      <w:pPr>
        <w:pStyle w:val="TOC3"/>
        <w:tabs>
          <w:tab w:val="left" w:pos="1320"/>
          <w:tab w:val="right" w:leader="dot" w:pos="9350"/>
        </w:tabs>
        <w:rPr>
          <w:rFonts w:asciiTheme="minorHAnsi" w:hAnsiTheme="minorHAnsi"/>
          <w:noProof/>
          <w:kern w:val="2"/>
          <w14:ligatures w14:val="standardContextual"/>
        </w:rPr>
      </w:pPr>
      <w:hyperlink w:anchor="_Toc152798822" w:history="1">
        <w:r w:rsidR="00F618E7" w:rsidRPr="00B8359B">
          <w:rPr>
            <w:rStyle w:val="Hyperlink"/>
            <w:noProof/>
          </w:rPr>
          <w:t>2.2.2</w:t>
        </w:r>
        <w:r w:rsidR="00F618E7">
          <w:rPr>
            <w:rFonts w:asciiTheme="minorHAnsi" w:hAnsiTheme="minorHAnsi"/>
            <w:noProof/>
            <w:kern w:val="2"/>
            <w14:ligatures w14:val="standardContextual"/>
          </w:rPr>
          <w:tab/>
        </w:r>
        <w:r w:rsidR="00F618E7" w:rsidRPr="00B8359B">
          <w:rPr>
            <w:rStyle w:val="Hyperlink"/>
            <w:noProof/>
          </w:rPr>
          <w:t>Nhập dữ liệu từ tập tin</w:t>
        </w:r>
        <w:r w:rsidR="00F618E7">
          <w:rPr>
            <w:noProof/>
            <w:webHidden/>
          </w:rPr>
          <w:tab/>
        </w:r>
        <w:r w:rsidR="00F618E7">
          <w:rPr>
            <w:noProof/>
            <w:webHidden/>
          </w:rPr>
          <w:fldChar w:fldCharType="begin"/>
        </w:r>
        <w:r w:rsidR="00F618E7">
          <w:rPr>
            <w:noProof/>
            <w:webHidden/>
          </w:rPr>
          <w:instrText xml:space="preserve"> PAGEREF _Toc152798822 \h </w:instrText>
        </w:r>
        <w:r w:rsidR="00F618E7">
          <w:rPr>
            <w:noProof/>
            <w:webHidden/>
          </w:rPr>
        </w:r>
        <w:r w:rsidR="00F618E7">
          <w:rPr>
            <w:noProof/>
            <w:webHidden/>
          </w:rPr>
          <w:fldChar w:fldCharType="separate"/>
        </w:r>
        <w:r w:rsidR="00FA3583">
          <w:rPr>
            <w:noProof/>
            <w:webHidden/>
          </w:rPr>
          <w:t>17</w:t>
        </w:r>
        <w:r w:rsidR="00F618E7">
          <w:rPr>
            <w:noProof/>
            <w:webHidden/>
          </w:rPr>
          <w:fldChar w:fldCharType="end"/>
        </w:r>
      </w:hyperlink>
    </w:p>
    <w:p w14:paraId="64D7F0A5" w14:textId="32480D38" w:rsidR="00F618E7" w:rsidRDefault="00000000">
      <w:pPr>
        <w:pStyle w:val="TOC3"/>
        <w:tabs>
          <w:tab w:val="left" w:pos="1320"/>
          <w:tab w:val="right" w:leader="dot" w:pos="9350"/>
        </w:tabs>
        <w:rPr>
          <w:rFonts w:asciiTheme="minorHAnsi" w:hAnsiTheme="minorHAnsi"/>
          <w:noProof/>
          <w:kern w:val="2"/>
          <w14:ligatures w14:val="standardContextual"/>
        </w:rPr>
      </w:pPr>
      <w:hyperlink w:anchor="_Toc152798823" w:history="1">
        <w:r w:rsidR="00F618E7" w:rsidRPr="00B8359B">
          <w:rPr>
            <w:rStyle w:val="Hyperlink"/>
            <w:noProof/>
          </w:rPr>
          <w:t>2.2.3</w:t>
        </w:r>
        <w:r w:rsidR="00F618E7">
          <w:rPr>
            <w:rFonts w:asciiTheme="minorHAnsi" w:hAnsiTheme="minorHAnsi"/>
            <w:noProof/>
            <w:kern w:val="2"/>
            <w14:ligatures w14:val="standardContextual"/>
          </w:rPr>
          <w:tab/>
        </w:r>
        <w:r w:rsidR="00F618E7" w:rsidRPr="00B8359B">
          <w:rPr>
            <w:rStyle w:val="Hyperlink"/>
            <w:noProof/>
          </w:rPr>
          <w:t>Chỉnh sửa thông tin</w:t>
        </w:r>
        <w:r w:rsidR="00F618E7">
          <w:rPr>
            <w:noProof/>
            <w:webHidden/>
          </w:rPr>
          <w:tab/>
        </w:r>
        <w:r w:rsidR="00F618E7">
          <w:rPr>
            <w:noProof/>
            <w:webHidden/>
          </w:rPr>
          <w:fldChar w:fldCharType="begin"/>
        </w:r>
        <w:r w:rsidR="00F618E7">
          <w:rPr>
            <w:noProof/>
            <w:webHidden/>
          </w:rPr>
          <w:instrText xml:space="preserve"> PAGEREF _Toc152798823 \h </w:instrText>
        </w:r>
        <w:r w:rsidR="00F618E7">
          <w:rPr>
            <w:noProof/>
            <w:webHidden/>
          </w:rPr>
        </w:r>
        <w:r w:rsidR="00F618E7">
          <w:rPr>
            <w:noProof/>
            <w:webHidden/>
          </w:rPr>
          <w:fldChar w:fldCharType="separate"/>
        </w:r>
        <w:r w:rsidR="00FA3583">
          <w:rPr>
            <w:noProof/>
            <w:webHidden/>
          </w:rPr>
          <w:t>19</w:t>
        </w:r>
        <w:r w:rsidR="00F618E7">
          <w:rPr>
            <w:noProof/>
            <w:webHidden/>
          </w:rPr>
          <w:fldChar w:fldCharType="end"/>
        </w:r>
      </w:hyperlink>
    </w:p>
    <w:p w14:paraId="4B37E5DF" w14:textId="748741A5" w:rsidR="00F618E7" w:rsidRDefault="00000000">
      <w:pPr>
        <w:pStyle w:val="TOC2"/>
        <w:tabs>
          <w:tab w:val="left" w:pos="880"/>
          <w:tab w:val="right" w:leader="dot" w:pos="9350"/>
        </w:tabs>
        <w:rPr>
          <w:rFonts w:asciiTheme="minorHAnsi" w:hAnsiTheme="minorHAnsi"/>
          <w:noProof/>
          <w:kern w:val="2"/>
          <w14:ligatures w14:val="standardContextual"/>
        </w:rPr>
      </w:pPr>
      <w:hyperlink w:anchor="_Toc152798824" w:history="1">
        <w:r w:rsidR="00F618E7" w:rsidRPr="00B8359B">
          <w:rPr>
            <w:rStyle w:val="Hyperlink"/>
            <w:noProof/>
          </w:rPr>
          <w:t>2.3</w:t>
        </w:r>
        <w:r w:rsidR="00F618E7">
          <w:rPr>
            <w:rFonts w:asciiTheme="minorHAnsi" w:hAnsiTheme="minorHAnsi"/>
            <w:noProof/>
            <w:kern w:val="2"/>
            <w14:ligatures w14:val="standardContextual"/>
          </w:rPr>
          <w:tab/>
        </w:r>
        <w:r w:rsidR="00F618E7" w:rsidRPr="00B8359B">
          <w:rPr>
            <w:rStyle w:val="Hyperlink"/>
            <w:noProof/>
          </w:rPr>
          <w:t>Đổi cộng đoàn</w:t>
        </w:r>
        <w:r w:rsidR="00F618E7">
          <w:rPr>
            <w:noProof/>
            <w:webHidden/>
          </w:rPr>
          <w:tab/>
        </w:r>
        <w:r w:rsidR="00F618E7">
          <w:rPr>
            <w:noProof/>
            <w:webHidden/>
          </w:rPr>
          <w:fldChar w:fldCharType="begin"/>
        </w:r>
        <w:r w:rsidR="00F618E7">
          <w:rPr>
            <w:noProof/>
            <w:webHidden/>
          </w:rPr>
          <w:instrText xml:space="preserve"> PAGEREF _Toc152798824 \h </w:instrText>
        </w:r>
        <w:r w:rsidR="00F618E7">
          <w:rPr>
            <w:noProof/>
            <w:webHidden/>
          </w:rPr>
        </w:r>
        <w:r w:rsidR="00F618E7">
          <w:rPr>
            <w:noProof/>
            <w:webHidden/>
          </w:rPr>
          <w:fldChar w:fldCharType="separate"/>
        </w:r>
        <w:r w:rsidR="00FA3583">
          <w:rPr>
            <w:noProof/>
            <w:webHidden/>
          </w:rPr>
          <w:t>21</w:t>
        </w:r>
        <w:r w:rsidR="00F618E7">
          <w:rPr>
            <w:noProof/>
            <w:webHidden/>
          </w:rPr>
          <w:fldChar w:fldCharType="end"/>
        </w:r>
      </w:hyperlink>
    </w:p>
    <w:p w14:paraId="3A7A867C" w14:textId="686145E5" w:rsidR="00F618E7" w:rsidRDefault="00000000">
      <w:pPr>
        <w:pStyle w:val="TOC3"/>
        <w:tabs>
          <w:tab w:val="left" w:pos="1320"/>
          <w:tab w:val="right" w:leader="dot" w:pos="9350"/>
        </w:tabs>
        <w:rPr>
          <w:rFonts w:asciiTheme="minorHAnsi" w:hAnsiTheme="minorHAnsi"/>
          <w:noProof/>
          <w:kern w:val="2"/>
          <w14:ligatures w14:val="standardContextual"/>
        </w:rPr>
      </w:pPr>
      <w:hyperlink w:anchor="_Toc152798825" w:history="1">
        <w:r w:rsidR="00F618E7" w:rsidRPr="00B8359B">
          <w:rPr>
            <w:rStyle w:val="Hyperlink"/>
            <w:noProof/>
          </w:rPr>
          <w:t>2.3.1</w:t>
        </w:r>
        <w:r w:rsidR="00F618E7">
          <w:rPr>
            <w:rFonts w:asciiTheme="minorHAnsi" w:hAnsiTheme="minorHAnsi"/>
            <w:noProof/>
            <w:kern w:val="2"/>
            <w14:ligatures w14:val="standardContextual"/>
          </w:rPr>
          <w:tab/>
        </w:r>
        <w:r w:rsidR="00F618E7" w:rsidRPr="00B8359B">
          <w:rPr>
            <w:rStyle w:val="Hyperlink"/>
            <w:noProof/>
          </w:rPr>
          <w:t>Đổi Cộng đoàn - Cách 1</w:t>
        </w:r>
        <w:r w:rsidR="00F618E7">
          <w:rPr>
            <w:noProof/>
            <w:webHidden/>
          </w:rPr>
          <w:tab/>
        </w:r>
        <w:r w:rsidR="00F618E7">
          <w:rPr>
            <w:noProof/>
            <w:webHidden/>
          </w:rPr>
          <w:fldChar w:fldCharType="begin"/>
        </w:r>
        <w:r w:rsidR="00F618E7">
          <w:rPr>
            <w:noProof/>
            <w:webHidden/>
          </w:rPr>
          <w:instrText xml:space="preserve"> PAGEREF _Toc152798825 \h </w:instrText>
        </w:r>
        <w:r w:rsidR="00F618E7">
          <w:rPr>
            <w:noProof/>
            <w:webHidden/>
          </w:rPr>
        </w:r>
        <w:r w:rsidR="00F618E7">
          <w:rPr>
            <w:noProof/>
            <w:webHidden/>
          </w:rPr>
          <w:fldChar w:fldCharType="separate"/>
        </w:r>
        <w:r w:rsidR="00FA3583">
          <w:rPr>
            <w:noProof/>
            <w:webHidden/>
          </w:rPr>
          <w:t>21</w:t>
        </w:r>
        <w:r w:rsidR="00F618E7">
          <w:rPr>
            <w:noProof/>
            <w:webHidden/>
          </w:rPr>
          <w:fldChar w:fldCharType="end"/>
        </w:r>
      </w:hyperlink>
    </w:p>
    <w:p w14:paraId="09862129" w14:textId="3E160BB8" w:rsidR="00F618E7" w:rsidRDefault="00000000">
      <w:pPr>
        <w:pStyle w:val="TOC3"/>
        <w:tabs>
          <w:tab w:val="left" w:pos="1320"/>
          <w:tab w:val="right" w:leader="dot" w:pos="9350"/>
        </w:tabs>
        <w:rPr>
          <w:rFonts w:asciiTheme="minorHAnsi" w:hAnsiTheme="minorHAnsi"/>
          <w:noProof/>
          <w:kern w:val="2"/>
          <w14:ligatures w14:val="standardContextual"/>
        </w:rPr>
      </w:pPr>
      <w:hyperlink w:anchor="_Toc152798826" w:history="1">
        <w:r w:rsidR="00F618E7" w:rsidRPr="00B8359B">
          <w:rPr>
            <w:rStyle w:val="Hyperlink"/>
            <w:noProof/>
          </w:rPr>
          <w:t>2.3.2</w:t>
        </w:r>
        <w:r w:rsidR="00F618E7">
          <w:rPr>
            <w:rFonts w:asciiTheme="minorHAnsi" w:hAnsiTheme="minorHAnsi"/>
            <w:noProof/>
            <w:kern w:val="2"/>
            <w14:ligatures w14:val="standardContextual"/>
          </w:rPr>
          <w:tab/>
        </w:r>
        <w:r w:rsidR="00F618E7" w:rsidRPr="00B8359B">
          <w:rPr>
            <w:rStyle w:val="Hyperlink"/>
            <w:noProof/>
          </w:rPr>
          <w:t>Đổi Cộng đoàn - Cách 2</w:t>
        </w:r>
        <w:r w:rsidR="00F618E7">
          <w:rPr>
            <w:noProof/>
            <w:webHidden/>
          </w:rPr>
          <w:tab/>
        </w:r>
        <w:r w:rsidR="00F618E7">
          <w:rPr>
            <w:noProof/>
            <w:webHidden/>
          </w:rPr>
          <w:fldChar w:fldCharType="begin"/>
        </w:r>
        <w:r w:rsidR="00F618E7">
          <w:rPr>
            <w:noProof/>
            <w:webHidden/>
          </w:rPr>
          <w:instrText xml:space="preserve"> PAGEREF _Toc152798826 \h </w:instrText>
        </w:r>
        <w:r w:rsidR="00F618E7">
          <w:rPr>
            <w:noProof/>
            <w:webHidden/>
          </w:rPr>
        </w:r>
        <w:r w:rsidR="00F618E7">
          <w:rPr>
            <w:noProof/>
            <w:webHidden/>
          </w:rPr>
          <w:fldChar w:fldCharType="separate"/>
        </w:r>
        <w:r w:rsidR="00FA3583">
          <w:rPr>
            <w:noProof/>
            <w:webHidden/>
          </w:rPr>
          <w:t>24</w:t>
        </w:r>
        <w:r w:rsidR="00F618E7">
          <w:rPr>
            <w:noProof/>
            <w:webHidden/>
          </w:rPr>
          <w:fldChar w:fldCharType="end"/>
        </w:r>
      </w:hyperlink>
    </w:p>
    <w:p w14:paraId="79B2DAC3" w14:textId="3573D16B" w:rsidR="00F618E7" w:rsidRDefault="00000000">
      <w:pPr>
        <w:pStyle w:val="TOC1"/>
        <w:tabs>
          <w:tab w:val="left" w:pos="440"/>
          <w:tab w:val="right" w:leader="dot" w:pos="9350"/>
        </w:tabs>
        <w:rPr>
          <w:rFonts w:asciiTheme="minorHAnsi" w:hAnsiTheme="minorHAnsi"/>
          <w:noProof/>
          <w:kern w:val="2"/>
          <w14:ligatures w14:val="standardContextual"/>
        </w:rPr>
      </w:pPr>
      <w:hyperlink w:anchor="_Toc152798827" w:history="1">
        <w:r w:rsidR="00F618E7" w:rsidRPr="00B8359B">
          <w:rPr>
            <w:rStyle w:val="Hyperlink"/>
            <w:noProof/>
          </w:rPr>
          <w:t>3</w:t>
        </w:r>
        <w:r w:rsidR="00F618E7">
          <w:rPr>
            <w:rFonts w:asciiTheme="minorHAnsi" w:hAnsiTheme="minorHAnsi"/>
            <w:noProof/>
            <w:kern w:val="2"/>
            <w14:ligatures w14:val="standardContextual"/>
          </w:rPr>
          <w:tab/>
        </w:r>
        <w:r w:rsidR="00F618E7" w:rsidRPr="00B8359B">
          <w:rPr>
            <w:rStyle w:val="Hyperlink"/>
            <w:noProof/>
          </w:rPr>
          <w:t>Quản lý Cộng đoàn</w:t>
        </w:r>
        <w:r w:rsidR="00F618E7">
          <w:rPr>
            <w:noProof/>
            <w:webHidden/>
          </w:rPr>
          <w:tab/>
        </w:r>
        <w:r w:rsidR="00F618E7">
          <w:rPr>
            <w:noProof/>
            <w:webHidden/>
          </w:rPr>
          <w:fldChar w:fldCharType="begin"/>
        </w:r>
        <w:r w:rsidR="00F618E7">
          <w:rPr>
            <w:noProof/>
            <w:webHidden/>
          </w:rPr>
          <w:instrText xml:space="preserve"> PAGEREF _Toc152798827 \h </w:instrText>
        </w:r>
        <w:r w:rsidR="00F618E7">
          <w:rPr>
            <w:noProof/>
            <w:webHidden/>
          </w:rPr>
        </w:r>
        <w:r w:rsidR="00F618E7">
          <w:rPr>
            <w:noProof/>
            <w:webHidden/>
          </w:rPr>
          <w:fldChar w:fldCharType="separate"/>
        </w:r>
        <w:r w:rsidR="00FA3583">
          <w:rPr>
            <w:noProof/>
            <w:webHidden/>
          </w:rPr>
          <w:t>26</w:t>
        </w:r>
        <w:r w:rsidR="00F618E7">
          <w:rPr>
            <w:noProof/>
            <w:webHidden/>
          </w:rPr>
          <w:fldChar w:fldCharType="end"/>
        </w:r>
      </w:hyperlink>
    </w:p>
    <w:p w14:paraId="5D7F65DF" w14:textId="22CAF4B1" w:rsidR="00F618E7" w:rsidRDefault="00000000">
      <w:pPr>
        <w:pStyle w:val="TOC2"/>
        <w:tabs>
          <w:tab w:val="left" w:pos="880"/>
          <w:tab w:val="right" w:leader="dot" w:pos="9350"/>
        </w:tabs>
        <w:rPr>
          <w:rFonts w:asciiTheme="minorHAnsi" w:hAnsiTheme="minorHAnsi"/>
          <w:noProof/>
          <w:kern w:val="2"/>
          <w14:ligatures w14:val="standardContextual"/>
        </w:rPr>
      </w:pPr>
      <w:hyperlink w:anchor="_Toc152798828" w:history="1">
        <w:r w:rsidR="00F618E7" w:rsidRPr="00B8359B">
          <w:rPr>
            <w:rStyle w:val="Hyperlink"/>
            <w:noProof/>
          </w:rPr>
          <w:t>3.1</w:t>
        </w:r>
        <w:r w:rsidR="00F618E7">
          <w:rPr>
            <w:rFonts w:asciiTheme="minorHAnsi" w:hAnsiTheme="minorHAnsi"/>
            <w:noProof/>
            <w:kern w:val="2"/>
            <w14:ligatures w14:val="standardContextual"/>
          </w:rPr>
          <w:tab/>
        </w:r>
        <w:r w:rsidR="00F618E7" w:rsidRPr="00B8359B">
          <w:rPr>
            <w:rStyle w:val="Hyperlink"/>
            <w:noProof/>
          </w:rPr>
          <w:t>Xem thông tin Cộng đoàn</w:t>
        </w:r>
        <w:r w:rsidR="00F618E7">
          <w:rPr>
            <w:noProof/>
            <w:webHidden/>
          </w:rPr>
          <w:tab/>
        </w:r>
        <w:r w:rsidR="00F618E7">
          <w:rPr>
            <w:noProof/>
            <w:webHidden/>
          </w:rPr>
          <w:fldChar w:fldCharType="begin"/>
        </w:r>
        <w:r w:rsidR="00F618E7">
          <w:rPr>
            <w:noProof/>
            <w:webHidden/>
          </w:rPr>
          <w:instrText xml:space="preserve"> PAGEREF _Toc152798828 \h </w:instrText>
        </w:r>
        <w:r w:rsidR="00F618E7">
          <w:rPr>
            <w:noProof/>
            <w:webHidden/>
          </w:rPr>
        </w:r>
        <w:r w:rsidR="00F618E7">
          <w:rPr>
            <w:noProof/>
            <w:webHidden/>
          </w:rPr>
          <w:fldChar w:fldCharType="separate"/>
        </w:r>
        <w:r w:rsidR="00FA3583">
          <w:rPr>
            <w:noProof/>
            <w:webHidden/>
          </w:rPr>
          <w:t>26</w:t>
        </w:r>
        <w:r w:rsidR="00F618E7">
          <w:rPr>
            <w:noProof/>
            <w:webHidden/>
          </w:rPr>
          <w:fldChar w:fldCharType="end"/>
        </w:r>
      </w:hyperlink>
    </w:p>
    <w:p w14:paraId="7B73FFBD" w14:textId="02ECF876" w:rsidR="00F618E7" w:rsidRDefault="00000000">
      <w:pPr>
        <w:pStyle w:val="TOC2"/>
        <w:tabs>
          <w:tab w:val="left" w:pos="880"/>
          <w:tab w:val="right" w:leader="dot" w:pos="9350"/>
        </w:tabs>
        <w:rPr>
          <w:rFonts w:asciiTheme="minorHAnsi" w:hAnsiTheme="minorHAnsi"/>
          <w:noProof/>
          <w:kern w:val="2"/>
          <w14:ligatures w14:val="standardContextual"/>
        </w:rPr>
      </w:pPr>
      <w:hyperlink w:anchor="_Toc152798829" w:history="1">
        <w:r w:rsidR="00F618E7" w:rsidRPr="00B8359B">
          <w:rPr>
            <w:rStyle w:val="Hyperlink"/>
            <w:noProof/>
          </w:rPr>
          <w:t>3.2</w:t>
        </w:r>
        <w:r w:rsidR="00F618E7">
          <w:rPr>
            <w:rFonts w:asciiTheme="minorHAnsi" w:hAnsiTheme="minorHAnsi"/>
            <w:noProof/>
            <w:kern w:val="2"/>
            <w14:ligatures w14:val="standardContextual"/>
          </w:rPr>
          <w:tab/>
        </w:r>
        <w:r w:rsidR="00F618E7" w:rsidRPr="00B8359B">
          <w:rPr>
            <w:rStyle w:val="Hyperlink"/>
            <w:noProof/>
          </w:rPr>
          <w:t>Nhập thông tin Cộng đoàn</w:t>
        </w:r>
        <w:r w:rsidR="00F618E7">
          <w:rPr>
            <w:noProof/>
            <w:webHidden/>
          </w:rPr>
          <w:tab/>
        </w:r>
        <w:r w:rsidR="00F618E7">
          <w:rPr>
            <w:noProof/>
            <w:webHidden/>
          </w:rPr>
          <w:fldChar w:fldCharType="begin"/>
        </w:r>
        <w:r w:rsidR="00F618E7">
          <w:rPr>
            <w:noProof/>
            <w:webHidden/>
          </w:rPr>
          <w:instrText xml:space="preserve"> PAGEREF _Toc152798829 \h </w:instrText>
        </w:r>
        <w:r w:rsidR="00F618E7">
          <w:rPr>
            <w:noProof/>
            <w:webHidden/>
          </w:rPr>
        </w:r>
        <w:r w:rsidR="00F618E7">
          <w:rPr>
            <w:noProof/>
            <w:webHidden/>
          </w:rPr>
          <w:fldChar w:fldCharType="separate"/>
        </w:r>
        <w:r w:rsidR="00FA3583">
          <w:rPr>
            <w:noProof/>
            <w:webHidden/>
          </w:rPr>
          <w:t>27</w:t>
        </w:r>
        <w:r w:rsidR="00F618E7">
          <w:rPr>
            <w:noProof/>
            <w:webHidden/>
          </w:rPr>
          <w:fldChar w:fldCharType="end"/>
        </w:r>
      </w:hyperlink>
    </w:p>
    <w:p w14:paraId="2C26ECCC" w14:textId="40FE3AD0" w:rsidR="00F618E7" w:rsidRDefault="00000000">
      <w:pPr>
        <w:pStyle w:val="TOC3"/>
        <w:tabs>
          <w:tab w:val="left" w:pos="1320"/>
          <w:tab w:val="right" w:leader="dot" w:pos="9350"/>
        </w:tabs>
        <w:rPr>
          <w:rFonts w:asciiTheme="minorHAnsi" w:hAnsiTheme="minorHAnsi"/>
          <w:noProof/>
          <w:kern w:val="2"/>
          <w14:ligatures w14:val="standardContextual"/>
        </w:rPr>
      </w:pPr>
      <w:hyperlink w:anchor="_Toc152798830" w:history="1">
        <w:r w:rsidR="00F618E7" w:rsidRPr="00B8359B">
          <w:rPr>
            <w:rStyle w:val="Hyperlink"/>
            <w:noProof/>
          </w:rPr>
          <w:t>3.2.1</w:t>
        </w:r>
        <w:r w:rsidR="00F618E7">
          <w:rPr>
            <w:rFonts w:asciiTheme="minorHAnsi" w:hAnsiTheme="minorHAnsi"/>
            <w:noProof/>
            <w:kern w:val="2"/>
            <w14:ligatures w14:val="standardContextual"/>
          </w:rPr>
          <w:tab/>
        </w:r>
        <w:r w:rsidR="00F618E7" w:rsidRPr="00B8359B">
          <w:rPr>
            <w:rStyle w:val="Hyperlink"/>
            <w:noProof/>
          </w:rPr>
          <w:t>Thêm Cộng đoàn</w:t>
        </w:r>
        <w:r w:rsidR="00F618E7">
          <w:rPr>
            <w:noProof/>
            <w:webHidden/>
          </w:rPr>
          <w:tab/>
        </w:r>
        <w:r w:rsidR="00F618E7">
          <w:rPr>
            <w:noProof/>
            <w:webHidden/>
          </w:rPr>
          <w:fldChar w:fldCharType="begin"/>
        </w:r>
        <w:r w:rsidR="00F618E7">
          <w:rPr>
            <w:noProof/>
            <w:webHidden/>
          </w:rPr>
          <w:instrText xml:space="preserve"> PAGEREF _Toc152798830 \h </w:instrText>
        </w:r>
        <w:r w:rsidR="00F618E7">
          <w:rPr>
            <w:noProof/>
            <w:webHidden/>
          </w:rPr>
        </w:r>
        <w:r w:rsidR="00F618E7">
          <w:rPr>
            <w:noProof/>
            <w:webHidden/>
          </w:rPr>
          <w:fldChar w:fldCharType="separate"/>
        </w:r>
        <w:r w:rsidR="00FA3583">
          <w:rPr>
            <w:noProof/>
            <w:webHidden/>
          </w:rPr>
          <w:t>27</w:t>
        </w:r>
        <w:r w:rsidR="00F618E7">
          <w:rPr>
            <w:noProof/>
            <w:webHidden/>
          </w:rPr>
          <w:fldChar w:fldCharType="end"/>
        </w:r>
      </w:hyperlink>
    </w:p>
    <w:p w14:paraId="6C5720C1" w14:textId="010EFE8D" w:rsidR="00F618E7" w:rsidRDefault="00000000">
      <w:pPr>
        <w:pStyle w:val="TOC3"/>
        <w:tabs>
          <w:tab w:val="left" w:pos="1320"/>
          <w:tab w:val="right" w:leader="dot" w:pos="9350"/>
        </w:tabs>
        <w:rPr>
          <w:rFonts w:asciiTheme="minorHAnsi" w:hAnsiTheme="minorHAnsi"/>
          <w:noProof/>
          <w:kern w:val="2"/>
          <w14:ligatures w14:val="standardContextual"/>
        </w:rPr>
      </w:pPr>
      <w:hyperlink w:anchor="_Toc152798831" w:history="1">
        <w:r w:rsidR="00F618E7" w:rsidRPr="00B8359B">
          <w:rPr>
            <w:rStyle w:val="Hyperlink"/>
            <w:noProof/>
          </w:rPr>
          <w:t>3.2.2</w:t>
        </w:r>
        <w:r w:rsidR="00F618E7">
          <w:rPr>
            <w:rFonts w:asciiTheme="minorHAnsi" w:hAnsiTheme="minorHAnsi"/>
            <w:noProof/>
            <w:kern w:val="2"/>
            <w14:ligatures w14:val="standardContextual"/>
          </w:rPr>
          <w:tab/>
        </w:r>
        <w:r w:rsidR="00F618E7" w:rsidRPr="00B8359B">
          <w:rPr>
            <w:rStyle w:val="Hyperlink"/>
            <w:noProof/>
          </w:rPr>
          <w:t>Nhập dữ liệu từ tập tin</w:t>
        </w:r>
        <w:r w:rsidR="00F618E7">
          <w:rPr>
            <w:noProof/>
            <w:webHidden/>
          </w:rPr>
          <w:tab/>
        </w:r>
        <w:r w:rsidR="00F618E7">
          <w:rPr>
            <w:noProof/>
            <w:webHidden/>
          </w:rPr>
          <w:fldChar w:fldCharType="begin"/>
        </w:r>
        <w:r w:rsidR="00F618E7">
          <w:rPr>
            <w:noProof/>
            <w:webHidden/>
          </w:rPr>
          <w:instrText xml:space="preserve"> PAGEREF _Toc152798831 \h </w:instrText>
        </w:r>
        <w:r w:rsidR="00F618E7">
          <w:rPr>
            <w:noProof/>
            <w:webHidden/>
          </w:rPr>
        </w:r>
        <w:r w:rsidR="00F618E7">
          <w:rPr>
            <w:noProof/>
            <w:webHidden/>
          </w:rPr>
          <w:fldChar w:fldCharType="separate"/>
        </w:r>
        <w:r w:rsidR="00FA3583">
          <w:rPr>
            <w:noProof/>
            <w:webHidden/>
          </w:rPr>
          <w:t>29</w:t>
        </w:r>
        <w:r w:rsidR="00F618E7">
          <w:rPr>
            <w:noProof/>
            <w:webHidden/>
          </w:rPr>
          <w:fldChar w:fldCharType="end"/>
        </w:r>
      </w:hyperlink>
    </w:p>
    <w:p w14:paraId="6590735D" w14:textId="646314A1" w:rsidR="00F618E7" w:rsidRDefault="00000000">
      <w:pPr>
        <w:pStyle w:val="TOC3"/>
        <w:tabs>
          <w:tab w:val="left" w:pos="1320"/>
          <w:tab w:val="right" w:leader="dot" w:pos="9350"/>
        </w:tabs>
        <w:rPr>
          <w:rFonts w:asciiTheme="minorHAnsi" w:hAnsiTheme="minorHAnsi"/>
          <w:noProof/>
          <w:kern w:val="2"/>
          <w14:ligatures w14:val="standardContextual"/>
        </w:rPr>
      </w:pPr>
      <w:hyperlink w:anchor="_Toc152798832" w:history="1">
        <w:r w:rsidR="00F618E7" w:rsidRPr="00B8359B">
          <w:rPr>
            <w:rStyle w:val="Hyperlink"/>
            <w:noProof/>
          </w:rPr>
          <w:t>3.2.3</w:t>
        </w:r>
        <w:r w:rsidR="00F618E7">
          <w:rPr>
            <w:rFonts w:asciiTheme="minorHAnsi" w:hAnsiTheme="minorHAnsi"/>
            <w:noProof/>
            <w:kern w:val="2"/>
            <w14:ligatures w14:val="standardContextual"/>
          </w:rPr>
          <w:tab/>
        </w:r>
        <w:r w:rsidR="00F618E7" w:rsidRPr="00B8359B">
          <w:rPr>
            <w:rStyle w:val="Hyperlink"/>
            <w:noProof/>
          </w:rPr>
          <w:t>Chỉnh sửa thông tin</w:t>
        </w:r>
        <w:r w:rsidR="00F618E7">
          <w:rPr>
            <w:noProof/>
            <w:webHidden/>
          </w:rPr>
          <w:tab/>
        </w:r>
        <w:r w:rsidR="00F618E7">
          <w:rPr>
            <w:noProof/>
            <w:webHidden/>
          </w:rPr>
          <w:fldChar w:fldCharType="begin"/>
        </w:r>
        <w:r w:rsidR="00F618E7">
          <w:rPr>
            <w:noProof/>
            <w:webHidden/>
          </w:rPr>
          <w:instrText xml:space="preserve"> PAGEREF _Toc152798832 \h </w:instrText>
        </w:r>
        <w:r w:rsidR="00F618E7">
          <w:rPr>
            <w:noProof/>
            <w:webHidden/>
          </w:rPr>
        </w:r>
        <w:r w:rsidR="00F618E7">
          <w:rPr>
            <w:noProof/>
            <w:webHidden/>
          </w:rPr>
          <w:fldChar w:fldCharType="separate"/>
        </w:r>
        <w:r w:rsidR="00FA3583">
          <w:rPr>
            <w:noProof/>
            <w:webHidden/>
          </w:rPr>
          <w:t>31</w:t>
        </w:r>
        <w:r w:rsidR="00F618E7">
          <w:rPr>
            <w:noProof/>
            <w:webHidden/>
          </w:rPr>
          <w:fldChar w:fldCharType="end"/>
        </w:r>
      </w:hyperlink>
    </w:p>
    <w:p w14:paraId="71A69C4F" w14:textId="5B77688D" w:rsidR="00F618E7" w:rsidRDefault="00000000">
      <w:pPr>
        <w:pStyle w:val="TOC2"/>
        <w:tabs>
          <w:tab w:val="left" w:pos="880"/>
          <w:tab w:val="right" w:leader="dot" w:pos="9350"/>
        </w:tabs>
        <w:rPr>
          <w:rFonts w:asciiTheme="minorHAnsi" w:hAnsiTheme="minorHAnsi"/>
          <w:noProof/>
          <w:kern w:val="2"/>
          <w14:ligatures w14:val="standardContextual"/>
        </w:rPr>
      </w:pPr>
      <w:hyperlink w:anchor="_Toc152798833" w:history="1">
        <w:r w:rsidR="00F618E7" w:rsidRPr="00B8359B">
          <w:rPr>
            <w:rStyle w:val="Hyperlink"/>
            <w:noProof/>
          </w:rPr>
          <w:t>3.3</w:t>
        </w:r>
        <w:r w:rsidR="00F618E7">
          <w:rPr>
            <w:rFonts w:asciiTheme="minorHAnsi" w:hAnsiTheme="minorHAnsi"/>
            <w:noProof/>
            <w:kern w:val="2"/>
            <w14:ligatures w14:val="standardContextual"/>
          </w:rPr>
          <w:tab/>
        </w:r>
        <w:r w:rsidR="00F618E7" w:rsidRPr="00B8359B">
          <w:rPr>
            <w:rStyle w:val="Hyperlink"/>
            <w:noProof/>
          </w:rPr>
          <w:t>Khác</w:t>
        </w:r>
        <w:r w:rsidR="00F618E7">
          <w:rPr>
            <w:noProof/>
            <w:webHidden/>
          </w:rPr>
          <w:tab/>
        </w:r>
        <w:r w:rsidR="00F618E7">
          <w:rPr>
            <w:noProof/>
            <w:webHidden/>
          </w:rPr>
          <w:fldChar w:fldCharType="begin"/>
        </w:r>
        <w:r w:rsidR="00F618E7">
          <w:rPr>
            <w:noProof/>
            <w:webHidden/>
          </w:rPr>
          <w:instrText xml:space="preserve"> PAGEREF _Toc152798833 \h </w:instrText>
        </w:r>
        <w:r w:rsidR="00F618E7">
          <w:rPr>
            <w:noProof/>
            <w:webHidden/>
          </w:rPr>
        </w:r>
        <w:r w:rsidR="00F618E7">
          <w:rPr>
            <w:noProof/>
            <w:webHidden/>
          </w:rPr>
          <w:fldChar w:fldCharType="separate"/>
        </w:r>
        <w:r w:rsidR="00FA3583">
          <w:rPr>
            <w:noProof/>
            <w:webHidden/>
          </w:rPr>
          <w:t>32</w:t>
        </w:r>
        <w:r w:rsidR="00F618E7">
          <w:rPr>
            <w:noProof/>
            <w:webHidden/>
          </w:rPr>
          <w:fldChar w:fldCharType="end"/>
        </w:r>
      </w:hyperlink>
    </w:p>
    <w:p w14:paraId="1FC787A0" w14:textId="16623E40" w:rsidR="00F618E7" w:rsidRDefault="00000000">
      <w:pPr>
        <w:pStyle w:val="TOC3"/>
        <w:tabs>
          <w:tab w:val="left" w:pos="1320"/>
          <w:tab w:val="right" w:leader="dot" w:pos="9350"/>
        </w:tabs>
        <w:rPr>
          <w:rFonts w:asciiTheme="minorHAnsi" w:hAnsiTheme="minorHAnsi"/>
          <w:noProof/>
          <w:kern w:val="2"/>
          <w14:ligatures w14:val="standardContextual"/>
        </w:rPr>
      </w:pPr>
      <w:hyperlink w:anchor="_Toc152798834" w:history="1">
        <w:r w:rsidR="00F618E7" w:rsidRPr="00B8359B">
          <w:rPr>
            <w:rStyle w:val="Hyperlink"/>
            <w:noProof/>
          </w:rPr>
          <w:t>3.3.1</w:t>
        </w:r>
        <w:r w:rsidR="00F618E7">
          <w:rPr>
            <w:rFonts w:asciiTheme="minorHAnsi" w:hAnsiTheme="minorHAnsi"/>
            <w:noProof/>
            <w:kern w:val="2"/>
            <w14:ligatures w14:val="standardContextual"/>
          </w:rPr>
          <w:tab/>
        </w:r>
        <w:r w:rsidR="00F618E7" w:rsidRPr="00B8359B">
          <w:rPr>
            <w:rStyle w:val="Hyperlink"/>
            <w:noProof/>
          </w:rPr>
          <w:t>Danh sách phòng ban</w:t>
        </w:r>
        <w:r w:rsidR="00F618E7">
          <w:rPr>
            <w:noProof/>
            <w:webHidden/>
          </w:rPr>
          <w:tab/>
        </w:r>
        <w:r w:rsidR="00F618E7">
          <w:rPr>
            <w:noProof/>
            <w:webHidden/>
          </w:rPr>
          <w:fldChar w:fldCharType="begin"/>
        </w:r>
        <w:r w:rsidR="00F618E7">
          <w:rPr>
            <w:noProof/>
            <w:webHidden/>
          </w:rPr>
          <w:instrText xml:space="preserve"> PAGEREF _Toc152798834 \h </w:instrText>
        </w:r>
        <w:r w:rsidR="00F618E7">
          <w:rPr>
            <w:noProof/>
            <w:webHidden/>
          </w:rPr>
        </w:r>
        <w:r w:rsidR="00F618E7">
          <w:rPr>
            <w:noProof/>
            <w:webHidden/>
          </w:rPr>
          <w:fldChar w:fldCharType="separate"/>
        </w:r>
        <w:r w:rsidR="00FA3583">
          <w:rPr>
            <w:noProof/>
            <w:webHidden/>
          </w:rPr>
          <w:t>32</w:t>
        </w:r>
        <w:r w:rsidR="00F618E7">
          <w:rPr>
            <w:noProof/>
            <w:webHidden/>
          </w:rPr>
          <w:fldChar w:fldCharType="end"/>
        </w:r>
      </w:hyperlink>
    </w:p>
    <w:p w14:paraId="44AAC198" w14:textId="1DB0668C" w:rsidR="00F618E7" w:rsidRDefault="00000000">
      <w:pPr>
        <w:pStyle w:val="TOC3"/>
        <w:tabs>
          <w:tab w:val="left" w:pos="1320"/>
          <w:tab w:val="right" w:leader="dot" w:pos="9350"/>
        </w:tabs>
        <w:rPr>
          <w:rFonts w:asciiTheme="minorHAnsi" w:hAnsiTheme="minorHAnsi"/>
          <w:noProof/>
          <w:kern w:val="2"/>
          <w14:ligatures w14:val="standardContextual"/>
        </w:rPr>
      </w:pPr>
      <w:hyperlink w:anchor="_Toc152798835" w:history="1">
        <w:r w:rsidR="00F618E7" w:rsidRPr="00B8359B">
          <w:rPr>
            <w:rStyle w:val="Hyperlink"/>
            <w:noProof/>
          </w:rPr>
          <w:t>3.3.2</w:t>
        </w:r>
        <w:r w:rsidR="00F618E7">
          <w:rPr>
            <w:rFonts w:asciiTheme="minorHAnsi" w:hAnsiTheme="minorHAnsi"/>
            <w:noProof/>
            <w:kern w:val="2"/>
            <w14:ligatures w14:val="standardContextual"/>
          </w:rPr>
          <w:tab/>
        </w:r>
        <w:r w:rsidR="00F618E7" w:rsidRPr="00B8359B">
          <w:rPr>
            <w:rStyle w:val="Hyperlink"/>
            <w:noProof/>
          </w:rPr>
          <w:t>Danh sách quản lý</w:t>
        </w:r>
        <w:r w:rsidR="00F618E7">
          <w:rPr>
            <w:noProof/>
            <w:webHidden/>
          </w:rPr>
          <w:tab/>
        </w:r>
        <w:r w:rsidR="00F618E7">
          <w:rPr>
            <w:noProof/>
            <w:webHidden/>
          </w:rPr>
          <w:fldChar w:fldCharType="begin"/>
        </w:r>
        <w:r w:rsidR="00F618E7">
          <w:rPr>
            <w:noProof/>
            <w:webHidden/>
          </w:rPr>
          <w:instrText xml:space="preserve"> PAGEREF _Toc152798835 \h </w:instrText>
        </w:r>
        <w:r w:rsidR="00F618E7">
          <w:rPr>
            <w:noProof/>
            <w:webHidden/>
          </w:rPr>
        </w:r>
        <w:r w:rsidR="00F618E7">
          <w:rPr>
            <w:noProof/>
            <w:webHidden/>
          </w:rPr>
          <w:fldChar w:fldCharType="separate"/>
        </w:r>
        <w:r w:rsidR="00FA3583">
          <w:rPr>
            <w:noProof/>
            <w:webHidden/>
          </w:rPr>
          <w:t>32</w:t>
        </w:r>
        <w:r w:rsidR="00F618E7">
          <w:rPr>
            <w:noProof/>
            <w:webHidden/>
          </w:rPr>
          <w:fldChar w:fldCharType="end"/>
        </w:r>
      </w:hyperlink>
    </w:p>
    <w:p w14:paraId="65D1AE19" w14:textId="1D39C6EC" w:rsidR="00F618E7" w:rsidRDefault="00000000">
      <w:pPr>
        <w:pStyle w:val="TOC3"/>
        <w:tabs>
          <w:tab w:val="left" w:pos="1320"/>
          <w:tab w:val="right" w:leader="dot" w:pos="9350"/>
        </w:tabs>
        <w:rPr>
          <w:rFonts w:asciiTheme="minorHAnsi" w:hAnsiTheme="minorHAnsi"/>
          <w:noProof/>
          <w:kern w:val="2"/>
          <w14:ligatures w14:val="standardContextual"/>
        </w:rPr>
      </w:pPr>
      <w:hyperlink w:anchor="_Toc152798836" w:history="1">
        <w:r w:rsidR="00F618E7" w:rsidRPr="00B8359B">
          <w:rPr>
            <w:rStyle w:val="Hyperlink"/>
            <w:noProof/>
          </w:rPr>
          <w:t>3.3.3</w:t>
        </w:r>
        <w:r w:rsidR="00F618E7">
          <w:rPr>
            <w:rFonts w:asciiTheme="minorHAnsi" w:hAnsiTheme="minorHAnsi"/>
            <w:noProof/>
            <w:kern w:val="2"/>
            <w14:ligatures w14:val="standardContextual"/>
          </w:rPr>
          <w:tab/>
        </w:r>
        <w:r w:rsidR="00F618E7" w:rsidRPr="00B8359B">
          <w:rPr>
            <w:rStyle w:val="Hyperlink"/>
            <w:noProof/>
          </w:rPr>
          <w:t>Danh sách Nữ tu</w:t>
        </w:r>
        <w:r w:rsidR="00F618E7">
          <w:rPr>
            <w:noProof/>
            <w:webHidden/>
          </w:rPr>
          <w:tab/>
        </w:r>
        <w:r w:rsidR="00F618E7">
          <w:rPr>
            <w:noProof/>
            <w:webHidden/>
          </w:rPr>
          <w:fldChar w:fldCharType="begin"/>
        </w:r>
        <w:r w:rsidR="00F618E7">
          <w:rPr>
            <w:noProof/>
            <w:webHidden/>
          </w:rPr>
          <w:instrText xml:space="preserve"> PAGEREF _Toc152798836 \h </w:instrText>
        </w:r>
        <w:r w:rsidR="00F618E7">
          <w:rPr>
            <w:noProof/>
            <w:webHidden/>
          </w:rPr>
        </w:r>
        <w:r w:rsidR="00F618E7">
          <w:rPr>
            <w:noProof/>
            <w:webHidden/>
          </w:rPr>
          <w:fldChar w:fldCharType="separate"/>
        </w:r>
        <w:r w:rsidR="00FA3583">
          <w:rPr>
            <w:noProof/>
            <w:webHidden/>
          </w:rPr>
          <w:t>33</w:t>
        </w:r>
        <w:r w:rsidR="00F618E7">
          <w:rPr>
            <w:noProof/>
            <w:webHidden/>
          </w:rPr>
          <w:fldChar w:fldCharType="end"/>
        </w:r>
      </w:hyperlink>
    </w:p>
    <w:p w14:paraId="3810D2AB" w14:textId="73E31208" w:rsidR="00F618E7" w:rsidRDefault="00000000">
      <w:pPr>
        <w:pStyle w:val="TOC1"/>
        <w:tabs>
          <w:tab w:val="left" w:pos="440"/>
          <w:tab w:val="right" w:leader="dot" w:pos="9350"/>
        </w:tabs>
        <w:rPr>
          <w:rFonts w:asciiTheme="minorHAnsi" w:hAnsiTheme="minorHAnsi"/>
          <w:noProof/>
          <w:kern w:val="2"/>
          <w14:ligatures w14:val="standardContextual"/>
        </w:rPr>
      </w:pPr>
      <w:hyperlink w:anchor="_Toc152798837" w:history="1">
        <w:r w:rsidR="00F618E7" w:rsidRPr="00B8359B">
          <w:rPr>
            <w:rStyle w:val="Hyperlink"/>
            <w:noProof/>
          </w:rPr>
          <w:t>4</w:t>
        </w:r>
        <w:r w:rsidR="00F618E7">
          <w:rPr>
            <w:rFonts w:asciiTheme="minorHAnsi" w:hAnsiTheme="minorHAnsi"/>
            <w:noProof/>
            <w:kern w:val="2"/>
            <w14:ligatures w14:val="standardContextual"/>
          </w:rPr>
          <w:tab/>
        </w:r>
        <w:r w:rsidR="00F618E7" w:rsidRPr="00B8359B">
          <w:rPr>
            <w:rStyle w:val="Hyperlink"/>
            <w:noProof/>
          </w:rPr>
          <w:t>Quản lý Khu vực</w:t>
        </w:r>
        <w:r w:rsidR="00F618E7">
          <w:rPr>
            <w:noProof/>
            <w:webHidden/>
          </w:rPr>
          <w:tab/>
        </w:r>
        <w:r w:rsidR="00F618E7">
          <w:rPr>
            <w:noProof/>
            <w:webHidden/>
          </w:rPr>
          <w:fldChar w:fldCharType="begin"/>
        </w:r>
        <w:r w:rsidR="00F618E7">
          <w:rPr>
            <w:noProof/>
            <w:webHidden/>
          </w:rPr>
          <w:instrText xml:space="preserve"> PAGEREF _Toc152798837 \h </w:instrText>
        </w:r>
        <w:r w:rsidR="00F618E7">
          <w:rPr>
            <w:noProof/>
            <w:webHidden/>
          </w:rPr>
        </w:r>
        <w:r w:rsidR="00F618E7">
          <w:rPr>
            <w:noProof/>
            <w:webHidden/>
          </w:rPr>
          <w:fldChar w:fldCharType="separate"/>
        </w:r>
        <w:r w:rsidR="00FA3583">
          <w:rPr>
            <w:noProof/>
            <w:webHidden/>
          </w:rPr>
          <w:t>35</w:t>
        </w:r>
        <w:r w:rsidR="00F618E7">
          <w:rPr>
            <w:noProof/>
            <w:webHidden/>
          </w:rPr>
          <w:fldChar w:fldCharType="end"/>
        </w:r>
      </w:hyperlink>
    </w:p>
    <w:p w14:paraId="786EBEF0" w14:textId="1B6A00D2" w:rsidR="00F618E7" w:rsidRDefault="00000000">
      <w:pPr>
        <w:pStyle w:val="TOC1"/>
        <w:tabs>
          <w:tab w:val="left" w:pos="440"/>
          <w:tab w:val="right" w:leader="dot" w:pos="9350"/>
        </w:tabs>
        <w:rPr>
          <w:rFonts w:asciiTheme="minorHAnsi" w:hAnsiTheme="minorHAnsi"/>
          <w:noProof/>
          <w:kern w:val="2"/>
          <w14:ligatures w14:val="standardContextual"/>
        </w:rPr>
      </w:pPr>
      <w:hyperlink w:anchor="_Toc152798838" w:history="1">
        <w:r w:rsidR="00F618E7" w:rsidRPr="00B8359B">
          <w:rPr>
            <w:rStyle w:val="Hyperlink"/>
            <w:noProof/>
          </w:rPr>
          <w:t>5</w:t>
        </w:r>
        <w:r w:rsidR="00F618E7">
          <w:rPr>
            <w:rFonts w:asciiTheme="minorHAnsi" w:hAnsiTheme="minorHAnsi"/>
            <w:noProof/>
            <w:kern w:val="2"/>
            <w14:ligatures w14:val="standardContextual"/>
          </w:rPr>
          <w:tab/>
        </w:r>
        <w:r w:rsidR="00F618E7" w:rsidRPr="00B8359B">
          <w:rPr>
            <w:rStyle w:val="Hyperlink"/>
            <w:noProof/>
          </w:rPr>
          <w:t>Quản lý Khác</w:t>
        </w:r>
        <w:r w:rsidR="00F618E7">
          <w:rPr>
            <w:noProof/>
            <w:webHidden/>
          </w:rPr>
          <w:tab/>
        </w:r>
        <w:r w:rsidR="00F618E7">
          <w:rPr>
            <w:noProof/>
            <w:webHidden/>
          </w:rPr>
          <w:fldChar w:fldCharType="begin"/>
        </w:r>
        <w:r w:rsidR="00F618E7">
          <w:rPr>
            <w:noProof/>
            <w:webHidden/>
          </w:rPr>
          <w:instrText xml:space="preserve"> PAGEREF _Toc152798838 \h </w:instrText>
        </w:r>
        <w:r w:rsidR="00F618E7">
          <w:rPr>
            <w:noProof/>
            <w:webHidden/>
          </w:rPr>
        </w:r>
        <w:r w:rsidR="00F618E7">
          <w:rPr>
            <w:noProof/>
            <w:webHidden/>
          </w:rPr>
          <w:fldChar w:fldCharType="separate"/>
        </w:r>
        <w:r w:rsidR="00FA3583">
          <w:rPr>
            <w:noProof/>
            <w:webHidden/>
          </w:rPr>
          <w:t>37</w:t>
        </w:r>
        <w:r w:rsidR="00F618E7">
          <w:rPr>
            <w:noProof/>
            <w:webHidden/>
          </w:rPr>
          <w:fldChar w:fldCharType="end"/>
        </w:r>
      </w:hyperlink>
    </w:p>
    <w:p w14:paraId="4B9FEEB4" w14:textId="50CEF001" w:rsidR="00F618E7" w:rsidRDefault="00000000">
      <w:pPr>
        <w:pStyle w:val="TOC1"/>
        <w:tabs>
          <w:tab w:val="left" w:pos="440"/>
          <w:tab w:val="right" w:leader="dot" w:pos="9350"/>
        </w:tabs>
        <w:rPr>
          <w:rFonts w:asciiTheme="minorHAnsi" w:hAnsiTheme="minorHAnsi"/>
          <w:noProof/>
          <w:kern w:val="2"/>
          <w14:ligatures w14:val="standardContextual"/>
        </w:rPr>
      </w:pPr>
      <w:hyperlink w:anchor="_Toc152798839" w:history="1">
        <w:r w:rsidR="00F618E7" w:rsidRPr="00B8359B">
          <w:rPr>
            <w:rStyle w:val="Hyperlink"/>
            <w:noProof/>
          </w:rPr>
          <w:t>6</w:t>
        </w:r>
        <w:r w:rsidR="00F618E7">
          <w:rPr>
            <w:rFonts w:asciiTheme="minorHAnsi" w:hAnsiTheme="minorHAnsi"/>
            <w:noProof/>
            <w:kern w:val="2"/>
            <w14:ligatures w14:val="standardContextual"/>
          </w:rPr>
          <w:tab/>
        </w:r>
        <w:r w:rsidR="00F618E7" w:rsidRPr="00B8359B">
          <w:rPr>
            <w:rStyle w:val="Hyperlink"/>
            <w:noProof/>
          </w:rPr>
          <w:t>Xuất dữ liệu</w:t>
        </w:r>
        <w:r w:rsidR="00F618E7">
          <w:rPr>
            <w:noProof/>
            <w:webHidden/>
          </w:rPr>
          <w:tab/>
        </w:r>
        <w:r w:rsidR="00F618E7">
          <w:rPr>
            <w:noProof/>
            <w:webHidden/>
          </w:rPr>
          <w:fldChar w:fldCharType="begin"/>
        </w:r>
        <w:r w:rsidR="00F618E7">
          <w:rPr>
            <w:noProof/>
            <w:webHidden/>
          </w:rPr>
          <w:instrText xml:space="preserve"> PAGEREF _Toc152798839 \h </w:instrText>
        </w:r>
        <w:r w:rsidR="00F618E7">
          <w:rPr>
            <w:noProof/>
            <w:webHidden/>
          </w:rPr>
        </w:r>
        <w:r w:rsidR="00F618E7">
          <w:rPr>
            <w:noProof/>
            <w:webHidden/>
          </w:rPr>
          <w:fldChar w:fldCharType="separate"/>
        </w:r>
        <w:r w:rsidR="00FA3583">
          <w:rPr>
            <w:noProof/>
            <w:webHidden/>
          </w:rPr>
          <w:t>38</w:t>
        </w:r>
        <w:r w:rsidR="00F618E7">
          <w:rPr>
            <w:noProof/>
            <w:webHidden/>
          </w:rPr>
          <w:fldChar w:fldCharType="end"/>
        </w:r>
      </w:hyperlink>
    </w:p>
    <w:p w14:paraId="5195506C" w14:textId="2704E63A" w:rsidR="00F618E7" w:rsidRDefault="00000000">
      <w:pPr>
        <w:pStyle w:val="TOC1"/>
        <w:tabs>
          <w:tab w:val="left" w:pos="440"/>
          <w:tab w:val="right" w:leader="dot" w:pos="9350"/>
        </w:tabs>
        <w:rPr>
          <w:rFonts w:asciiTheme="minorHAnsi" w:hAnsiTheme="minorHAnsi"/>
          <w:noProof/>
          <w:kern w:val="2"/>
          <w14:ligatures w14:val="standardContextual"/>
        </w:rPr>
      </w:pPr>
      <w:hyperlink w:anchor="_Toc152798840" w:history="1">
        <w:r w:rsidR="00F618E7" w:rsidRPr="00B8359B">
          <w:rPr>
            <w:rStyle w:val="Hyperlink"/>
            <w:noProof/>
          </w:rPr>
          <w:t>7</w:t>
        </w:r>
        <w:r w:rsidR="00F618E7">
          <w:rPr>
            <w:rFonts w:asciiTheme="minorHAnsi" w:hAnsiTheme="minorHAnsi"/>
            <w:noProof/>
            <w:kern w:val="2"/>
            <w14:ligatures w14:val="standardContextual"/>
          </w:rPr>
          <w:tab/>
        </w:r>
        <w:r w:rsidR="00F618E7" w:rsidRPr="00B8359B">
          <w:rPr>
            <w:rStyle w:val="Hyperlink"/>
            <w:noProof/>
          </w:rPr>
          <w:t>Sao lưu dữ liệu</w:t>
        </w:r>
        <w:r w:rsidR="00F618E7">
          <w:rPr>
            <w:noProof/>
            <w:webHidden/>
          </w:rPr>
          <w:tab/>
        </w:r>
        <w:r w:rsidR="00F618E7">
          <w:rPr>
            <w:noProof/>
            <w:webHidden/>
          </w:rPr>
          <w:fldChar w:fldCharType="begin"/>
        </w:r>
        <w:r w:rsidR="00F618E7">
          <w:rPr>
            <w:noProof/>
            <w:webHidden/>
          </w:rPr>
          <w:instrText xml:space="preserve"> PAGEREF _Toc152798840 \h </w:instrText>
        </w:r>
        <w:r w:rsidR="00F618E7">
          <w:rPr>
            <w:noProof/>
            <w:webHidden/>
          </w:rPr>
        </w:r>
        <w:r w:rsidR="00F618E7">
          <w:rPr>
            <w:noProof/>
            <w:webHidden/>
          </w:rPr>
          <w:fldChar w:fldCharType="separate"/>
        </w:r>
        <w:r w:rsidR="00FA3583">
          <w:rPr>
            <w:noProof/>
            <w:webHidden/>
          </w:rPr>
          <w:t>39</w:t>
        </w:r>
        <w:r w:rsidR="00F618E7">
          <w:rPr>
            <w:noProof/>
            <w:webHidden/>
          </w:rPr>
          <w:fldChar w:fldCharType="end"/>
        </w:r>
      </w:hyperlink>
    </w:p>
    <w:p w14:paraId="683B21B0" w14:textId="7D90268C" w:rsidR="00F618E7" w:rsidRDefault="00000000">
      <w:pPr>
        <w:pStyle w:val="TOC1"/>
        <w:tabs>
          <w:tab w:val="left" w:pos="440"/>
          <w:tab w:val="right" w:leader="dot" w:pos="9350"/>
        </w:tabs>
        <w:rPr>
          <w:rFonts w:asciiTheme="minorHAnsi" w:hAnsiTheme="minorHAnsi"/>
          <w:noProof/>
          <w:kern w:val="2"/>
          <w14:ligatures w14:val="standardContextual"/>
        </w:rPr>
      </w:pPr>
      <w:hyperlink w:anchor="_Toc152798841" w:history="1">
        <w:r w:rsidR="00F618E7" w:rsidRPr="00B8359B">
          <w:rPr>
            <w:rStyle w:val="Hyperlink"/>
            <w:noProof/>
          </w:rPr>
          <w:t>8</w:t>
        </w:r>
        <w:r w:rsidR="00F618E7">
          <w:rPr>
            <w:rFonts w:asciiTheme="minorHAnsi" w:hAnsiTheme="minorHAnsi"/>
            <w:noProof/>
            <w:kern w:val="2"/>
            <w14:ligatures w14:val="standardContextual"/>
          </w:rPr>
          <w:tab/>
        </w:r>
        <w:r w:rsidR="00F618E7" w:rsidRPr="00B8359B">
          <w:rPr>
            <w:rStyle w:val="Hyperlink"/>
            <w:noProof/>
          </w:rPr>
          <w:t>Báo cáo</w:t>
        </w:r>
        <w:r w:rsidR="00F618E7">
          <w:rPr>
            <w:noProof/>
            <w:webHidden/>
          </w:rPr>
          <w:tab/>
        </w:r>
        <w:r w:rsidR="00F618E7">
          <w:rPr>
            <w:noProof/>
            <w:webHidden/>
          </w:rPr>
          <w:fldChar w:fldCharType="begin"/>
        </w:r>
        <w:r w:rsidR="00F618E7">
          <w:rPr>
            <w:noProof/>
            <w:webHidden/>
          </w:rPr>
          <w:instrText xml:space="preserve"> PAGEREF _Toc152798841 \h </w:instrText>
        </w:r>
        <w:r w:rsidR="00F618E7">
          <w:rPr>
            <w:noProof/>
            <w:webHidden/>
          </w:rPr>
        </w:r>
        <w:r w:rsidR="00F618E7">
          <w:rPr>
            <w:noProof/>
            <w:webHidden/>
          </w:rPr>
          <w:fldChar w:fldCharType="separate"/>
        </w:r>
        <w:r w:rsidR="00FA3583">
          <w:rPr>
            <w:noProof/>
            <w:webHidden/>
          </w:rPr>
          <w:t>41</w:t>
        </w:r>
        <w:r w:rsidR="00F618E7">
          <w:rPr>
            <w:noProof/>
            <w:webHidden/>
          </w:rPr>
          <w:fldChar w:fldCharType="end"/>
        </w:r>
      </w:hyperlink>
    </w:p>
    <w:p w14:paraId="3F8850B4" w14:textId="5EABAAA3" w:rsidR="00F618E7" w:rsidRDefault="00000000">
      <w:pPr>
        <w:pStyle w:val="TOC1"/>
        <w:tabs>
          <w:tab w:val="left" w:pos="440"/>
          <w:tab w:val="right" w:leader="dot" w:pos="9350"/>
        </w:tabs>
        <w:rPr>
          <w:rFonts w:asciiTheme="minorHAnsi" w:hAnsiTheme="minorHAnsi"/>
          <w:noProof/>
          <w:kern w:val="2"/>
          <w14:ligatures w14:val="standardContextual"/>
        </w:rPr>
      </w:pPr>
      <w:hyperlink w:anchor="_Toc152798842" w:history="1">
        <w:r w:rsidR="00F618E7" w:rsidRPr="00B8359B">
          <w:rPr>
            <w:rStyle w:val="Hyperlink"/>
            <w:noProof/>
          </w:rPr>
          <w:t>9</w:t>
        </w:r>
        <w:r w:rsidR="00F618E7">
          <w:rPr>
            <w:rFonts w:asciiTheme="minorHAnsi" w:hAnsiTheme="minorHAnsi"/>
            <w:noProof/>
            <w:kern w:val="2"/>
            <w14:ligatures w14:val="standardContextual"/>
          </w:rPr>
          <w:tab/>
        </w:r>
        <w:r w:rsidR="00F618E7" w:rsidRPr="00B8359B">
          <w:rPr>
            <w:rStyle w:val="Hyperlink"/>
            <w:noProof/>
          </w:rPr>
          <w:t>Cập nhật thông tin trang chủ</w:t>
        </w:r>
        <w:r w:rsidR="00F618E7">
          <w:rPr>
            <w:noProof/>
            <w:webHidden/>
          </w:rPr>
          <w:tab/>
        </w:r>
        <w:r w:rsidR="00F618E7">
          <w:rPr>
            <w:noProof/>
            <w:webHidden/>
          </w:rPr>
          <w:fldChar w:fldCharType="begin"/>
        </w:r>
        <w:r w:rsidR="00F618E7">
          <w:rPr>
            <w:noProof/>
            <w:webHidden/>
          </w:rPr>
          <w:instrText xml:space="preserve"> PAGEREF _Toc152798842 \h </w:instrText>
        </w:r>
        <w:r w:rsidR="00F618E7">
          <w:rPr>
            <w:noProof/>
            <w:webHidden/>
          </w:rPr>
        </w:r>
        <w:r w:rsidR="00F618E7">
          <w:rPr>
            <w:noProof/>
            <w:webHidden/>
          </w:rPr>
          <w:fldChar w:fldCharType="separate"/>
        </w:r>
        <w:r w:rsidR="00FA3583">
          <w:rPr>
            <w:noProof/>
            <w:webHidden/>
          </w:rPr>
          <w:t>42</w:t>
        </w:r>
        <w:r w:rsidR="00F618E7">
          <w:rPr>
            <w:noProof/>
            <w:webHidden/>
          </w:rPr>
          <w:fldChar w:fldCharType="end"/>
        </w:r>
      </w:hyperlink>
    </w:p>
    <w:p w14:paraId="6B8CD537" w14:textId="6A6DAD3A" w:rsidR="00F618E7" w:rsidRDefault="00000000">
      <w:pPr>
        <w:pStyle w:val="TOC1"/>
        <w:tabs>
          <w:tab w:val="left" w:pos="660"/>
          <w:tab w:val="right" w:leader="dot" w:pos="9350"/>
        </w:tabs>
        <w:rPr>
          <w:rFonts w:asciiTheme="minorHAnsi" w:hAnsiTheme="minorHAnsi"/>
          <w:noProof/>
          <w:kern w:val="2"/>
          <w14:ligatures w14:val="standardContextual"/>
        </w:rPr>
      </w:pPr>
      <w:hyperlink w:anchor="_Toc152798843" w:history="1">
        <w:r w:rsidR="00F618E7" w:rsidRPr="00B8359B">
          <w:rPr>
            <w:rStyle w:val="Hyperlink"/>
            <w:noProof/>
          </w:rPr>
          <w:t>10</w:t>
        </w:r>
        <w:r w:rsidR="00F618E7">
          <w:rPr>
            <w:rFonts w:asciiTheme="minorHAnsi" w:hAnsiTheme="minorHAnsi"/>
            <w:noProof/>
            <w:kern w:val="2"/>
            <w14:ligatures w14:val="standardContextual"/>
          </w:rPr>
          <w:tab/>
        </w:r>
        <w:r w:rsidR="00F618E7" w:rsidRPr="00B8359B">
          <w:rPr>
            <w:rStyle w:val="Hyperlink"/>
            <w:noProof/>
          </w:rPr>
          <w:t>Cấu hình ứng dụng</w:t>
        </w:r>
        <w:r w:rsidR="00F618E7">
          <w:rPr>
            <w:noProof/>
            <w:webHidden/>
          </w:rPr>
          <w:tab/>
        </w:r>
        <w:r w:rsidR="00F618E7">
          <w:rPr>
            <w:noProof/>
            <w:webHidden/>
          </w:rPr>
          <w:fldChar w:fldCharType="begin"/>
        </w:r>
        <w:r w:rsidR="00F618E7">
          <w:rPr>
            <w:noProof/>
            <w:webHidden/>
          </w:rPr>
          <w:instrText xml:space="preserve"> PAGEREF _Toc152798843 \h </w:instrText>
        </w:r>
        <w:r w:rsidR="00F618E7">
          <w:rPr>
            <w:noProof/>
            <w:webHidden/>
          </w:rPr>
        </w:r>
        <w:r w:rsidR="00F618E7">
          <w:rPr>
            <w:noProof/>
            <w:webHidden/>
          </w:rPr>
          <w:fldChar w:fldCharType="separate"/>
        </w:r>
        <w:r w:rsidR="00FA3583">
          <w:rPr>
            <w:noProof/>
            <w:webHidden/>
          </w:rPr>
          <w:t>43</w:t>
        </w:r>
        <w:r w:rsidR="00F618E7">
          <w:rPr>
            <w:noProof/>
            <w:webHidden/>
          </w:rPr>
          <w:fldChar w:fldCharType="end"/>
        </w:r>
      </w:hyperlink>
    </w:p>
    <w:p w14:paraId="14DC984B" w14:textId="421ADEE2" w:rsidR="00F618E7" w:rsidRDefault="00000000">
      <w:pPr>
        <w:pStyle w:val="TOC1"/>
        <w:tabs>
          <w:tab w:val="left" w:pos="660"/>
          <w:tab w:val="right" w:leader="dot" w:pos="9350"/>
        </w:tabs>
        <w:rPr>
          <w:rFonts w:asciiTheme="minorHAnsi" w:hAnsiTheme="minorHAnsi"/>
          <w:noProof/>
          <w:kern w:val="2"/>
          <w14:ligatures w14:val="standardContextual"/>
        </w:rPr>
      </w:pPr>
      <w:hyperlink w:anchor="_Toc152798844" w:history="1">
        <w:r w:rsidR="00F618E7" w:rsidRPr="00B8359B">
          <w:rPr>
            <w:rStyle w:val="Hyperlink"/>
            <w:noProof/>
          </w:rPr>
          <w:t>11</w:t>
        </w:r>
        <w:r w:rsidR="00F618E7">
          <w:rPr>
            <w:rFonts w:asciiTheme="minorHAnsi" w:hAnsiTheme="minorHAnsi"/>
            <w:noProof/>
            <w:kern w:val="2"/>
            <w14:ligatures w14:val="standardContextual"/>
          </w:rPr>
          <w:tab/>
        </w:r>
        <w:r w:rsidR="00F618E7" w:rsidRPr="00B8359B">
          <w:rPr>
            <w:rStyle w:val="Hyperlink"/>
            <w:noProof/>
          </w:rPr>
          <w:t>Vấn đề thường gặp</w:t>
        </w:r>
        <w:r w:rsidR="00F618E7">
          <w:rPr>
            <w:noProof/>
            <w:webHidden/>
          </w:rPr>
          <w:tab/>
        </w:r>
        <w:r w:rsidR="00F618E7">
          <w:rPr>
            <w:noProof/>
            <w:webHidden/>
          </w:rPr>
          <w:fldChar w:fldCharType="begin"/>
        </w:r>
        <w:r w:rsidR="00F618E7">
          <w:rPr>
            <w:noProof/>
            <w:webHidden/>
          </w:rPr>
          <w:instrText xml:space="preserve"> PAGEREF _Toc152798844 \h </w:instrText>
        </w:r>
        <w:r w:rsidR="00F618E7">
          <w:rPr>
            <w:noProof/>
            <w:webHidden/>
          </w:rPr>
        </w:r>
        <w:r w:rsidR="00F618E7">
          <w:rPr>
            <w:noProof/>
            <w:webHidden/>
          </w:rPr>
          <w:fldChar w:fldCharType="separate"/>
        </w:r>
        <w:r w:rsidR="00FA3583">
          <w:rPr>
            <w:noProof/>
            <w:webHidden/>
          </w:rPr>
          <w:t>43</w:t>
        </w:r>
        <w:r w:rsidR="00F618E7">
          <w:rPr>
            <w:noProof/>
            <w:webHidden/>
          </w:rPr>
          <w:fldChar w:fldCharType="end"/>
        </w:r>
      </w:hyperlink>
    </w:p>
    <w:p w14:paraId="6DCB2BB7" w14:textId="4968B730" w:rsidR="00F618E7" w:rsidRDefault="00000000">
      <w:pPr>
        <w:pStyle w:val="TOC1"/>
        <w:tabs>
          <w:tab w:val="left" w:pos="660"/>
          <w:tab w:val="right" w:leader="dot" w:pos="9350"/>
        </w:tabs>
        <w:rPr>
          <w:rFonts w:asciiTheme="minorHAnsi" w:hAnsiTheme="minorHAnsi"/>
          <w:noProof/>
          <w:kern w:val="2"/>
          <w14:ligatures w14:val="standardContextual"/>
        </w:rPr>
      </w:pPr>
      <w:hyperlink w:anchor="_Toc152798845" w:history="1">
        <w:r w:rsidR="00F618E7" w:rsidRPr="00B8359B">
          <w:rPr>
            <w:rStyle w:val="Hyperlink"/>
            <w:noProof/>
          </w:rPr>
          <w:t>12</w:t>
        </w:r>
        <w:r w:rsidR="00F618E7">
          <w:rPr>
            <w:rFonts w:asciiTheme="minorHAnsi" w:hAnsiTheme="minorHAnsi"/>
            <w:noProof/>
            <w:kern w:val="2"/>
            <w14:ligatures w14:val="standardContextual"/>
          </w:rPr>
          <w:tab/>
        </w:r>
        <w:r w:rsidR="00F618E7" w:rsidRPr="00B8359B">
          <w:rPr>
            <w:rStyle w:val="Hyperlink"/>
            <w:noProof/>
          </w:rPr>
          <w:t>Trợ giúp</w:t>
        </w:r>
        <w:r w:rsidR="00F618E7">
          <w:rPr>
            <w:noProof/>
            <w:webHidden/>
          </w:rPr>
          <w:tab/>
        </w:r>
        <w:r w:rsidR="00F618E7">
          <w:rPr>
            <w:noProof/>
            <w:webHidden/>
          </w:rPr>
          <w:fldChar w:fldCharType="begin"/>
        </w:r>
        <w:r w:rsidR="00F618E7">
          <w:rPr>
            <w:noProof/>
            <w:webHidden/>
          </w:rPr>
          <w:instrText xml:space="preserve"> PAGEREF _Toc152798845 \h </w:instrText>
        </w:r>
        <w:r w:rsidR="00F618E7">
          <w:rPr>
            <w:noProof/>
            <w:webHidden/>
          </w:rPr>
        </w:r>
        <w:r w:rsidR="00F618E7">
          <w:rPr>
            <w:noProof/>
            <w:webHidden/>
          </w:rPr>
          <w:fldChar w:fldCharType="separate"/>
        </w:r>
        <w:r w:rsidR="00FA3583">
          <w:rPr>
            <w:noProof/>
            <w:webHidden/>
          </w:rPr>
          <w:t>43</w:t>
        </w:r>
        <w:r w:rsidR="00F618E7">
          <w:rPr>
            <w:noProof/>
            <w:webHidden/>
          </w:rPr>
          <w:fldChar w:fldCharType="end"/>
        </w:r>
      </w:hyperlink>
    </w:p>
    <w:p w14:paraId="02FEBC92" w14:textId="26590DB5" w:rsidR="00FA3014" w:rsidRDefault="00BC2185">
      <w:r>
        <w:fldChar w:fldCharType="end"/>
      </w:r>
    </w:p>
    <w:p w14:paraId="114161F5" w14:textId="77777777" w:rsidR="005D15AD" w:rsidRDefault="005D15AD">
      <w:pPr>
        <w:rPr>
          <w:rFonts w:eastAsiaTheme="majorEastAsia" w:cstheme="majorBidi"/>
          <w:color w:val="000000" w:themeColor="text1"/>
          <w:sz w:val="32"/>
          <w:szCs w:val="32"/>
        </w:rPr>
      </w:pPr>
      <w:r>
        <w:br w:type="page"/>
      </w:r>
    </w:p>
    <w:p w14:paraId="4780A3F0" w14:textId="4CC08880" w:rsidR="00CB68A7" w:rsidRDefault="00CB68A7" w:rsidP="00CB68A7">
      <w:pPr>
        <w:pStyle w:val="Heading1"/>
        <w:numPr>
          <w:ilvl w:val="0"/>
          <w:numId w:val="0"/>
        </w:numPr>
        <w:ind w:left="432" w:hanging="432"/>
      </w:pPr>
      <w:bookmarkStart w:id="13" w:name="_Toc152798812"/>
      <w:r>
        <w:lastRenderedPageBreak/>
        <w:t>Danh sách hình ảnh</w:t>
      </w:r>
      <w:bookmarkEnd w:id="13"/>
    </w:p>
    <w:p w14:paraId="6287B3CB" w14:textId="74680603" w:rsidR="00F618E7" w:rsidRDefault="00CB68A7">
      <w:pPr>
        <w:pStyle w:val="TableofFigures"/>
        <w:tabs>
          <w:tab w:val="right" w:leader="dot" w:pos="9350"/>
        </w:tabs>
        <w:rPr>
          <w:rFonts w:asciiTheme="minorHAnsi" w:hAnsiTheme="minorHAnsi"/>
          <w:noProof/>
          <w:kern w:val="2"/>
          <w14:ligatures w14:val="standardContextual"/>
        </w:rPr>
      </w:pPr>
      <w:r>
        <w:fldChar w:fldCharType="begin"/>
      </w:r>
      <w:r>
        <w:instrText xml:space="preserve"> TOC \h \z \c "Hình" </w:instrText>
      </w:r>
      <w:r>
        <w:fldChar w:fldCharType="separate"/>
      </w:r>
      <w:hyperlink w:anchor="_Toc152798846" w:history="1">
        <w:r w:rsidR="00F618E7" w:rsidRPr="00537570">
          <w:rPr>
            <w:rStyle w:val="Hyperlink"/>
            <w:noProof/>
          </w:rPr>
          <w:t>Hình 1</w:t>
        </w:r>
        <w:r w:rsidR="00F618E7" w:rsidRPr="00537570">
          <w:rPr>
            <w:rStyle w:val="Hyperlink"/>
            <w:noProof/>
          </w:rPr>
          <w:noBreakHyphen/>
          <w:t>1 Màn hình chính ứng dụng</w:t>
        </w:r>
        <w:r w:rsidR="00F618E7">
          <w:rPr>
            <w:noProof/>
            <w:webHidden/>
          </w:rPr>
          <w:tab/>
        </w:r>
        <w:r w:rsidR="00F618E7">
          <w:rPr>
            <w:noProof/>
            <w:webHidden/>
          </w:rPr>
          <w:fldChar w:fldCharType="begin"/>
        </w:r>
        <w:r w:rsidR="00F618E7">
          <w:rPr>
            <w:noProof/>
            <w:webHidden/>
          </w:rPr>
          <w:instrText xml:space="preserve"> PAGEREF _Toc152798846 \h </w:instrText>
        </w:r>
        <w:r w:rsidR="00F618E7">
          <w:rPr>
            <w:noProof/>
            <w:webHidden/>
          </w:rPr>
        </w:r>
        <w:r w:rsidR="00F618E7">
          <w:rPr>
            <w:noProof/>
            <w:webHidden/>
          </w:rPr>
          <w:fldChar w:fldCharType="separate"/>
        </w:r>
        <w:r w:rsidR="00FA3583">
          <w:rPr>
            <w:noProof/>
            <w:webHidden/>
          </w:rPr>
          <w:t>8</w:t>
        </w:r>
        <w:r w:rsidR="00F618E7">
          <w:rPr>
            <w:noProof/>
            <w:webHidden/>
          </w:rPr>
          <w:fldChar w:fldCharType="end"/>
        </w:r>
      </w:hyperlink>
    </w:p>
    <w:p w14:paraId="0B0968C3" w14:textId="1B413F52" w:rsidR="00F618E7" w:rsidRDefault="00000000">
      <w:pPr>
        <w:pStyle w:val="TableofFigures"/>
        <w:tabs>
          <w:tab w:val="right" w:leader="dot" w:pos="9350"/>
        </w:tabs>
        <w:rPr>
          <w:rFonts w:asciiTheme="minorHAnsi" w:hAnsiTheme="minorHAnsi"/>
          <w:noProof/>
          <w:kern w:val="2"/>
          <w14:ligatures w14:val="standardContextual"/>
        </w:rPr>
      </w:pPr>
      <w:hyperlink w:anchor="_Toc152798847" w:history="1">
        <w:r w:rsidR="00F618E7" w:rsidRPr="00537570">
          <w:rPr>
            <w:rStyle w:val="Hyperlink"/>
            <w:noProof/>
          </w:rPr>
          <w:t>Hình 1</w:t>
        </w:r>
        <w:r w:rsidR="00F618E7" w:rsidRPr="00537570">
          <w:rPr>
            <w:rStyle w:val="Hyperlink"/>
            <w:noProof/>
          </w:rPr>
          <w:noBreakHyphen/>
          <w:t>2 Màn hình chính ứng dụng – Thanh công cụ</w:t>
        </w:r>
        <w:r w:rsidR="00F618E7">
          <w:rPr>
            <w:noProof/>
            <w:webHidden/>
          </w:rPr>
          <w:tab/>
        </w:r>
        <w:r w:rsidR="00F618E7">
          <w:rPr>
            <w:noProof/>
            <w:webHidden/>
          </w:rPr>
          <w:fldChar w:fldCharType="begin"/>
        </w:r>
        <w:r w:rsidR="00F618E7">
          <w:rPr>
            <w:noProof/>
            <w:webHidden/>
          </w:rPr>
          <w:instrText xml:space="preserve"> PAGEREF _Toc152798847 \h </w:instrText>
        </w:r>
        <w:r w:rsidR="00F618E7">
          <w:rPr>
            <w:noProof/>
            <w:webHidden/>
          </w:rPr>
        </w:r>
        <w:r w:rsidR="00F618E7">
          <w:rPr>
            <w:noProof/>
            <w:webHidden/>
          </w:rPr>
          <w:fldChar w:fldCharType="separate"/>
        </w:r>
        <w:r w:rsidR="00FA3583">
          <w:rPr>
            <w:noProof/>
            <w:webHidden/>
          </w:rPr>
          <w:t>9</w:t>
        </w:r>
        <w:r w:rsidR="00F618E7">
          <w:rPr>
            <w:noProof/>
            <w:webHidden/>
          </w:rPr>
          <w:fldChar w:fldCharType="end"/>
        </w:r>
      </w:hyperlink>
    </w:p>
    <w:p w14:paraId="0304B78B" w14:textId="3F2817D4" w:rsidR="00F618E7" w:rsidRDefault="00000000">
      <w:pPr>
        <w:pStyle w:val="TableofFigures"/>
        <w:tabs>
          <w:tab w:val="right" w:leader="dot" w:pos="9350"/>
        </w:tabs>
        <w:rPr>
          <w:rFonts w:asciiTheme="minorHAnsi" w:hAnsiTheme="minorHAnsi"/>
          <w:noProof/>
          <w:kern w:val="2"/>
          <w14:ligatures w14:val="standardContextual"/>
        </w:rPr>
      </w:pPr>
      <w:hyperlink w:anchor="_Toc152798848" w:history="1">
        <w:r w:rsidR="00F618E7" w:rsidRPr="00537570">
          <w:rPr>
            <w:rStyle w:val="Hyperlink"/>
            <w:noProof/>
          </w:rPr>
          <w:t>Hình 1</w:t>
        </w:r>
        <w:r w:rsidR="00F618E7" w:rsidRPr="00537570">
          <w:rPr>
            <w:rStyle w:val="Hyperlink"/>
            <w:noProof/>
          </w:rPr>
          <w:noBreakHyphen/>
          <w:t>3 Tổ chức Công đoàn trong ứng dụng</w:t>
        </w:r>
        <w:r w:rsidR="00F618E7">
          <w:rPr>
            <w:noProof/>
            <w:webHidden/>
          </w:rPr>
          <w:tab/>
        </w:r>
        <w:r w:rsidR="00F618E7">
          <w:rPr>
            <w:noProof/>
            <w:webHidden/>
          </w:rPr>
          <w:fldChar w:fldCharType="begin"/>
        </w:r>
        <w:r w:rsidR="00F618E7">
          <w:rPr>
            <w:noProof/>
            <w:webHidden/>
          </w:rPr>
          <w:instrText xml:space="preserve"> PAGEREF _Toc152798848 \h </w:instrText>
        </w:r>
        <w:r w:rsidR="00F618E7">
          <w:rPr>
            <w:noProof/>
            <w:webHidden/>
          </w:rPr>
        </w:r>
        <w:r w:rsidR="00F618E7">
          <w:rPr>
            <w:noProof/>
            <w:webHidden/>
          </w:rPr>
          <w:fldChar w:fldCharType="separate"/>
        </w:r>
        <w:r w:rsidR="00FA3583">
          <w:rPr>
            <w:noProof/>
            <w:webHidden/>
          </w:rPr>
          <w:t>10</w:t>
        </w:r>
        <w:r w:rsidR="00F618E7">
          <w:rPr>
            <w:noProof/>
            <w:webHidden/>
          </w:rPr>
          <w:fldChar w:fldCharType="end"/>
        </w:r>
      </w:hyperlink>
    </w:p>
    <w:p w14:paraId="6701F389" w14:textId="7043CFA3" w:rsidR="00F618E7" w:rsidRDefault="00000000">
      <w:pPr>
        <w:pStyle w:val="TableofFigures"/>
        <w:tabs>
          <w:tab w:val="right" w:leader="dot" w:pos="9350"/>
        </w:tabs>
        <w:rPr>
          <w:rFonts w:asciiTheme="minorHAnsi" w:hAnsiTheme="minorHAnsi"/>
          <w:noProof/>
          <w:kern w:val="2"/>
          <w14:ligatures w14:val="standardContextual"/>
        </w:rPr>
      </w:pPr>
      <w:hyperlink w:anchor="_Toc152798849" w:history="1">
        <w:r w:rsidR="00F618E7" w:rsidRPr="00537570">
          <w:rPr>
            <w:rStyle w:val="Hyperlink"/>
            <w:noProof/>
          </w:rPr>
          <w:t>Hình 1</w:t>
        </w:r>
        <w:r w:rsidR="00F618E7" w:rsidRPr="00537570">
          <w:rPr>
            <w:rStyle w:val="Hyperlink"/>
            <w:noProof/>
          </w:rPr>
          <w:noBreakHyphen/>
          <w:t>3 Thư mục dữ liệu ứng dụng</w:t>
        </w:r>
        <w:r w:rsidR="00F618E7">
          <w:rPr>
            <w:noProof/>
            <w:webHidden/>
          </w:rPr>
          <w:tab/>
        </w:r>
        <w:r w:rsidR="00F618E7">
          <w:rPr>
            <w:noProof/>
            <w:webHidden/>
          </w:rPr>
          <w:fldChar w:fldCharType="begin"/>
        </w:r>
        <w:r w:rsidR="00F618E7">
          <w:rPr>
            <w:noProof/>
            <w:webHidden/>
          </w:rPr>
          <w:instrText xml:space="preserve"> PAGEREF _Toc152798849 \h </w:instrText>
        </w:r>
        <w:r w:rsidR="00F618E7">
          <w:rPr>
            <w:noProof/>
            <w:webHidden/>
          </w:rPr>
        </w:r>
        <w:r w:rsidR="00F618E7">
          <w:rPr>
            <w:noProof/>
            <w:webHidden/>
          </w:rPr>
          <w:fldChar w:fldCharType="separate"/>
        </w:r>
        <w:r w:rsidR="00FA3583">
          <w:rPr>
            <w:noProof/>
            <w:webHidden/>
          </w:rPr>
          <w:t>11</w:t>
        </w:r>
        <w:r w:rsidR="00F618E7">
          <w:rPr>
            <w:noProof/>
            <w:webHidden/>
          </w:rPr>
          <w:fldChar w:fldCharType="end"/>
        </w:r>
      </w:hyperlink>
    </w:p>
    <w:p w14:paraId="50E8B6C6" w14:textId="28AF8E91" w:rsidR="00F618E7" w:rsidRDefault="00000000">
      <w:pPr>
        <w:pStyle w:val="TableofFigures"/>
        <w:tabs>
          <w:tab w:val="right" w:leader="dot" w:pos="9350"/>
        </w:tabs>
        <w:rPr>
          <w:rFonts w:asciiTheme="minorHAnsi" w:hAnsiTheme="minorHAnsi"/>
          <w:noProof/>
          <w:kern w:val="2"/>
          <w14:ligatures w14:val="standardContextual"/>
        </w:rPr>
      </w:pPr>
      <w:hyperlink w:anchor="_Toc152798850" w:history="1">
        <w:r w:rsidR="00F618E7" w:rsidRPr="00537570">
          <w:rPr>
            <w:rStyle w:val="Hyperlink"/>
            <w:noProof/>
          </w:rPr>
          <w:t>Hình 3</w:t>
        </w:r>
        <w:r w:rsidR="00F618E7" w:rsidRPr="00537570">
          <w:rPr>
            <w:rStyle w:val="Hyperlink"/>
            <w:noProof/>
          </w:rPr>
          <w:noBreakHyphen/>
          <w:t>1 Quản lý Nữ tu</w:t>
        </w:r>
        <w:r w:rsidR="00F618E7">
          <w:rPr>
            <w:noProof/>
            <w:webHidden/>
          </w:rPr>
          <w:tab/>
        </w:r>
        <w:r w:rsidR="00F618E7">
          <w:rPr>
            <w:noProof/>
            <w:webHidden/>
          </w:rPr>
          <w:fldChar w:fldCharType="begin"/>
        </w:r>
        <w:r w:rsidR="00F618E7">
          <w:rPr>
            <w:noProof/>
            <w:webHidden/>
          </w:rPr>
          <w:instrText xml:space="preserve"> PAGEREF _Toc152798850 \h </w:instrText>
        </w:r>
        <w:r w:rsidR="00F618E7">
          <w:rPr>
            <w:noProof/>
            <w:webHidden/>
          </w:rPr>
        </w:r>
        <w:r w:rsidR="00F618E7">
          <w:rPr>
            <w:noProof/>
            <w:webHidden/>
          </w:rPr>
          <w:fldChar w:fldCharType="separate"/>
        </w:r>
        <w:r w:rsidR="00FA3583">
          <w:rPr>
            <w:noProof/>
            <w:webHidden/>
          </w:rPr>
          <w:t>12</w:t>
        </w:r>
        <w:r w:rsidR="00F618E7">
          <w:rPr>
            <w:noProof/>
            <w:webHidden/>
          </w:rPr>
          <w:fldChar w:fldCharType="end"/>
        </w:r>
      </w:hyperlink>
    </w:p>
    <w:p w14:paraId="0AB898E8" w14:textId="134D1591" w:rsidR="00F618E7" w:rsidRDefault="00000000">
      <w:pPr>
        <w:pStyle w:val="TableofFigures"/>
        <w:tabs>
          <w:tab w:val="right" w:leader="dot" w:pos="9350"/>
        </w:tabs>
        <w:rPr>
          <w:rFonts w:asciiTheme="minorHAnsi" w:hAnsiTheme="minorHAnsi"/>
          <w:noProof/>
          <w:kern w:val="2"/>
          <w14:ligatures w14:val="standardContextual"/>
        </w:rPr>
      </w:pPr>
      <w:hyperlink w:anchor="_Toc152798851" w:history="1">
        <w:r w:rsidR="00F618E7" w:rsidRPr="00537570">
          <w:rPr>
            <w:rStyle w:val="Hyperlink"/>
            <w:noProof/>
          </w:rPr>
          <w:t>Hình 3</w:t>
        </w:r>
        <w:r w:rsidR="00F618E7" w:rsidRPr="00537570">
          <w:rPr>
            <w:rStyle w:val="Hyperlink"/>
            <w:noProof/>
          </w:rPr>
          <w:noBreakHyphen/>
          <w:t>2 Thêm thông tin Lớp Khấn cho Nữ tu</w:t>
        </w:r>
        <w:r w:rsidR="00F618E7">
          <w:rPr>
            <w:noProof/>
            <w:webHidden/>
          </w:rPr>
          <w:tab/>
        </w:r>
        <w:r w:rsidR="00F618E7">
          <w:rPr>
            <w:noProof/>
            <w:webHidden/>
          </w:rPr>
          <w:fldChar w:fldCharType="begin"/>
        </w:r>
        <w:r w:rsidR="00F618E7">
          <w:rPr>
            <w:noProof/>
            <w:webHidden/>
          </w:rPr>
          <w:instrText xml:space="preserve"> PAGEREF _Toc152798851 \h </w:instrText>
        </w:r>
        <w:r w:rsidR="00F618E7">
          <w:rPr>
            <w:noProof/>
            <w:webHidden/>
          </w:rPr>
        </w:r>
        <w:r w:rsidR="00F618E7">
          <w:rPr>
            <w:noProof/>
            <w:webHidden/>
          </w:rPr>
          <w:fldChar w:fldCharType="separate"/>
        </w:r>
        <w:r w:rsidR="00FA3583">
          <w:rPr>
            <w:noProof/>
            <w:webHidden/>
          </w:rPr>
          <w:t>13</w:t>
        </w:r>
        <w:r w:rsidR="00F618E7">
          <w:rPr>
            <w:noProof/>
            <w:webHidden/>
          </w:rPr>
          <w:fldChar w:fldCharType="end"/>
        </w:r>
      </w:hyperlink>
    </w:p>
    <w:p w14:paraId="66CEC0FD" w14:textId="4E9B9514" w:rsidR="00F618E7" w:rsidRDefault="00000000">
      <w:pPr>
        <w:pStyle w:val="TableofFigures"/>
        <w:tabs>
          <w:tab w:val="right" w:leader="dot" w:pos="9350"/>
        </w:tabs>
        <w:rPr>
          <w:rFonts w:asciiTheme="minorHAnsi" w:hAnsiTheme="minorHAnsi"/>
          <w:noProof/>
          <w:kern w:val="2"/>
          <w14:ligatures w14:val="standardContextual"/>
        </w:rPr>
      </w:pPr>
      <w:hyperlink w:anchor="_Toc152798852" w:history="1">
        <w:r w:rsidR="00F618E7" w:rsidRPr="00537570">
          <w:rPr>
            <w:rStyle w:val="Hyperlink"/>
            <w:noProof/>
          </w:rPr>
          <w:t>Hình 3</w:t>
        </w:r>
        <w:r w:rsidR="00F618E7" w:rsidRPr="00537570">
          <w:rPr>
            <w:rStyle w:val="Hyperlink"/>
            <w:noProof/>
          </w:rPr>
          <w:noBreakHyphen/>
          <w:t>3 Xem thông tin Nữ tu</w:t>
        </w:r>
        <w:r w:rsidR="00F618E7">
          <w:rPr>
            <w:noProof/>
            <w:webHidden/>
          </w:rPr>
          <w:tab/>
        </w:r>
        <w:r w:rsidR="00F618E7">
          <w:rPr>
            <w:noProof/>
            <w:webHidden/>
          </w:rPr>
          <w:fldChar w:fldCharType="begin"/>
        </w:r>
        <w:r w:rsidR="00F618E7">
          <w:rPr>
            <w:noProof/>
            <w:webHidden/>
          </w:rPr>
          <w:instrText xml:space="preserve"> PAGEREF _Toc152798852 \h </w:instrText>
        </w:r>
        <w:r w:rsidR="00F618E7">
          <w:rPr>
            <w:noProof/>
            <w:webHidden/>
          </w:rPr>
        </w:r>
        <w:r w:rsidR="00F618E7">
          <w:rPr>
            <w:noProof/>
            <w:webHidden/>
          </w:rPr>
          <w:fldChar w:fldCharType="separate"/>
        </w:r>
        <w:r w:rsidR="00FA3583">
          <w:rPr>
            <w:noProof/>
            <w:webHidden/>
          </w:rPr>
          <w:t>15</w:t>
        </w:r>
        <w:r w:rsidR="00F618E7">
          <w:rPr>
            <w:noProof/>
            <w:webHidden/>
          </w:rPr>
          <w:fldChar w:fldCharType="end"/>
        </w:r>
      </w:hyperlink>
    </w:p>
    <w:p w14:paraId="24CE9968" w14:textId="0D50CB88" w:rsidR="00F618E7" w:rsidRDefault="00000000">
      <w:pPr>
        <w:pStyle w:val="TableofFigures"/>
        <w:tabs>
          <w:tab w:val="right" w:leader="dot" w:pos="9350"/>
        </w:tabs>
        <w:rPr>
          <w:rFonts w:asciiTheme="minorHAnsi" w:hAnsiTheme="minorHAnsi"/>
          <w:noProof/>
          <w:kern w:val="2"/>
          <w14:ligatures w14:val="standardContextual"/>
        </w:rPr>
      </w:pPr>
      <w:hyperlink w:anchor="_Toc152798853" w:history="1">
        <w:r w:rsidR="00F618E7" w:rsidRPr="00537570">
          <w:rPr>
            <w:rStyle w:val="Hyperlink"/>
            <w:noProof/>
          </w:rPr>
          <w:t>Hình 3</w:t>
        </w:r>
        <w:r w:rsidR="00F618E7" w:rsidRPr="00537570">
          <w:rPr>
            <w:rStyle w:val="Hyperlink"/>
            <w:noProof/>
          </w:rPr>
          <w:noBreakHyphen/>
          <w:t>4 Thêm Nữ tu</w:t>
        </w:r>
        <w:r w:rsidR="00F618E7">
          <w:rPr>
            <w:noProof/>
            <w:webHidden/>
          </w:rPr>
          <w:tab/>
        </w:r>
        <w:r w:rsidR="00F618E7">
          <w:rPr>
            <w:noProof/>
            <w:webHidden/>
          </w:rPr>
          <w:fldChar w:fldCharType="begin"/>
        </w:r>
        <w:r w:rsidR="00F618E7">
          <w:rPr>
            <w:noProof/>
            <w:webHidden/>
          </w:rPr>
          <w:instrText xml:space="preserve"> PAGEREF _Toc152798853 \h </w:instrText>
        </w:r>
        <w:r w:rsidR="00F618E7">
          <w:rPr>
            <w:noProof/>
            <w:webHidden/>
          </w:rPr>
        </w:r>
        <w:r w:rsidR="00F618E7">
          <w:rPr>
            <w:noProof/>
            <w:webHidden/>
          </w:rPr>
          <w:fldChar w:fldCharType="separate"/>
        </w:r>
        <w:r w:rsidR="00FA3583">
          <w:rPr>
            <w:noProof/>
            <w:webHidden/>
          </w:rPr>
          <w:t>16</w:t>
        </w:r>
        <w:r w:rsidR="00F618E7">
          <w:rPr>
            <w:noProof/>
            <w:webHidden/>
          </w:rPr>
          <w:fldChar w:fldCharType="end"/>
        </w:r>
      </w:hyperlink>
    </w:p>
    <w:p w14:paraId="24DFE90C" w14:textId="6F314E7E" w:rsidR="00F618E7" w:rsidRDefault="00000000">
      <w:pPr>
        <w:pStyle w:val="TableofFigures"/>
        <w:tabs>
          <w:tab w:val="right" w:leader="dot" w:pos="9350"/>
        </w:tabs>
        <w:rPr>
          <w:rFonts w:asciiTheme="minorHAnsi" w:hAnsiTheme="minorHAnsi"/>
          <w:noProof/>
          <w:kern w:val="2"/>
          <w14:ligatures w14:val="standardContextual"/>
        </w:rPr>
      </w:pPr>
      <w:hyperlink w:anchor="_Toc152798854" w:history="1">
        <w:r w:rsidR="00F618E7" w:rsidRPr="00537570">
          <w:rPr>
            <w:rStyle w:val="Hyperlink"/>
            <w:noProof/>
          </w:rPr>
          <w:t>Hình 3</w:t>
        </w:r>
        <w:r w:rsidR="00F618E7" w:rsidRPr="00537570">
          <w:rPr>
            <w:rStyle w:val="Hyperlink"/>
            <w:noProof/>
          </w:rPr>
          <w:noBreakHyphen/>
          <w:t>5 Nhập thông tin Nữ tu</w:t>
        </w:r>
        <w:r w:rsidR="00F618E7">
          <w:rPr>
            <w:noProof/>
            <w:webHidden/>
          </w:rPr>
          <w:tab/>
        </w:r>
        <w:r w:rsidR="00F618E7">
          <w:rPr>
            <w:noProof/>
            <w:webHidden/>
          </w:rPr>
          <w:fldChar w:fldCharType="begin"/>
        </w:r>
        <w:r w:rsidR="00F618E7">
          <w:rPr>
            <w:noProof/>
            <w:webHidden/>
          </w:rPr>
          <w:instrText xml:space="preserve"> PAGEREF _Toc152798854 \h </w:instrText>
        </w:r>
        <w:r w:rsidR="00F618E7">
          <w:rPr>
            <w:noProof/>
            <w:webHidden/>
          </w:rPr>
        </w:r>
        <w:r w:rsidR="00F618E7">
          <w:rPr>
            <w:noProof/>
            <w:webHidden/>
          </w:rPr>
          <w:fldChar w:fldCharType="separate"/>
        </w:r>
        <w:r w:rsidR="00FA3583">
          <w:rPr>
            <w:noProof/>
            <w:webHidden/>
          </w:rPr>
          <w:t>16</w:t>
        </w:r>
        <w:r w:rsidR="00F618E7">
          <w:rPr>
            <w:noProof/>
            <w:webHidden/>
          </w:rPr>
          <w:fldChar w:fldCharType="end"/>
        </w:r>
      </w:hyperlink>
    </w:p>
    <w:p w14:paraId="3CFC4907" w14:textId="1825BBCF" w:rsidR="00F618E7" w:rsidRDefault="00000000">
      <w:pPr>
        <w:pStyle w:val="TableofFigures"/>
        <w:tabs>
          <w:tab w:val="right" w:leader="dot" w:pos="9350"/>
        </w:tabs>
        <w:rPr>
          <w:rFonts w:asciiTheme="minorHAnsi" w:hAnsiTheme="minorHAnsi"/>
          <w:noProof/>
          <w:kern w:val="2"/>
          <w14:ligatures w14:val="standardContextual"/>
        </w:rPr>
      </w:pPr>
      <w:hyperlink w:anchor="_Toc152798855" w:history="1">
        <w:r w:rsidR="00F618E7" w:rsidRPr="00537570">
          <w:rPr>
            <w:rStyle w:val="Hyperlink"/>
            <w:noProof/>
          </w:rPr>
          <w:t>Hình 3</w:t>
        </w:r>
        <w:r w:rsidR="00F618E7" w:rsidRPr="00537570">
          <w:rPr>
            <w:rStyle w:val="Hyperlink"/>
            <w:noProof/>
          </w:rPr>
          <w:noBreakHyphen/>
          <w:t>6 Nhập  dữ liệu từ tập tin</w:t>
        </w:r>
        <w:r w:rsidR="00F618E7">
          <w:rPr>
            <w:noProof/>
            <w:webHidden/>
          </w:rPr>
          <w:tab/>
        </w:r>
        <w:r w:rsidR="00F618E7">
          <w:rPr>
            <w:noProof/>
            <w:webHidden/>
          </w:rPr>
          <w:fldChar w:fldCharType="begin"/>
        </w:r>
        <w:r w:rsidR="00F618E7">
          <w:rPr>
            <w:noProof/>
            <w:webHidden/>
          </w:rPr>
          <w:instrText xml:space="preserve"> PAGEREF _Toc152798855 \h </w:instrText>
        </w:r>
        <w:r w:rsidR="00F618E7">
          <w:rPr>
            <w:noProof/>
            <w:webHidden/>
          </w:rPr>
        </w:r>
        <w:r w:rsidR="00F618E7">
          <w:rPr>
            <w:noProof/>
            <w:webHidden/>
          </w:rPr>
          <w:fldChar w:fldCharType="separate"/>
        </w:r>
        <w:r w:rsidR="00FA3583">
          <w:rPr>
            <w:noProof/>
            <w:webHidden/>
          </w:rPr>
          <w:t>17</w:t>
        </w:r>
        <w:r w:rsidR="00F618E7">
          <w:rPr>
            <w:noProof/>
            <w:webHidden/>
          </w:rPr>
          <w:fldChar w:fldCharType="end"/>
        </w:r>
      </w:hyperlink>
    </w:p>
    <w:p w14:paraId="358A58F3" w14:textId="5131D98A" w:rsidR="00F618E7" w:rsidRDefault="00000000">
      <w:pPr>
        <w:pStyle w:val="TableofFigures"/>
        <w:tabs>
          <w:tab w:val="right" w:leader="dot" w:pos="9350"/>
        </w:tabs>
        <w:rPr>
          <w:rFonts w:asciiTheme="minorHAnsi" w:hAnsiTheme="minorHAnsi"/>
          <w:noProof/>
          <w:kern w:val="2"/>
          <w14:ligatures w14:val="standardContextual"/>
        </w:rPr>
      </w:pPr>
      <w:hyperlink w:anchor="_Toc152798856" w:history="1">
        <w:r w:rsidR="00F618E7" w:rsidRPr="00537570">
          <w:rPr>
            <w:rStyle w:val="Hyperlink"/>
            <w:noProof/>
          </w:rPr>
          <w:t>Hình 3</w:t>
        </w:r>
        <w:r w:rsidR="00F618E7" w:rsidRPr="00537570">
          <w:rPr>
            <w:rStyle w:val="Hyperlink"/>
            <w:noProof/>
          </w:rPr>
          <w:noBreakHyphen/>
          <w:t>7 Nhập  dữ liệu từ tập tin – Chọn tập tin Excel (xls, xlsx) để nhập</w:t>
        </w:r>
        <w:r w:rsidR="00F618E7">
          <w:rPr>
            <w:noProof/>
            <w:webHidden/>
          </w:rPr>
          <w:tab/>
        </w:r>
        <w:r w:rsidR="00F618E7">
          <w:rPr>
            <w:noProof/>
            <w:webHidden/>
          </w:rPr>
          <w:fldChar w:fldCharType="begin"/>
        </w:r>
        <w:r w:rsidR="00F618E7">
          <w:rPr>
            <w:noProof/>
            <w:webHidden/>
          </w:rPr>
          <w:instrText xml:space="preserve"> PAGEREF _Toc152798856 \h </w:instrText>
        </w:r>
        <w:r w:rsidR="00F618E7">
          <w:rPr>
            <w:noProof/>
            <w:webHidden/>
          </w:rPr>
        </w:r>
        <w:r w:rsidR="00F618E7">
          <w:rPr>
            <w:noProof/>
            <w:webHidden/>
          </w:rPr>
          <w:fldChar w:fldCharType="separate"/>
        </w:r>
        <w:r w:rsidR="00FA3583">
          <w:rPr>
            <w:noProof/>
            <w:webHidden/>
          </w:rPr>
          <w:t>18</w:t>
        </w:r>
        <w:r w:rsidR="00F618E7">
          <w:rPr>
            <w:noProof/>
            <w:webHidden/>
          </w:rPr>
          <w:fldChar w:fldCharType="end"/>
        </w:r>
      </w:hyperlink>
    </w:p>
    <w:p w14:paraId="17834017" w14:textId="658BC513" w:rsidR="00F618E7" w:rsidRDefault="00000000">
      <w:pPr>
        <w:pStyle w:val="TableofFigures"/>
        <w:tabs>
          <w:tab w:val="right" w:leader="dot" w:pos="9350"/>
        </w:tabs>
        <w:rPr>
          <w:rFonts w:asciiTheme="minorHAnsi" w:hAnsiTheme="minorHAnsi"/>
          <w:noProof/>
          <w:kern w:val="2"/>
          <w14:ligatures w14:val="standardContextual"/>
        </w:rPr>
      </w:pPr>
      <w:hyperlink w:anchor="_Toc152798857" w:history="1">
        <w:r w:rsidR="00F618E7" w:rsidRPr="00537570">
          <w:rPr>
            <w:rStyle w:val="Hyperlink"/>
            <w:noProof/>
          </w:rPr>
          <w:t>Hình 3</w:t>
        </w:r>
        <w:r w:rsidR="00F618E7" w:rsidRPr="00537570">
          <w:rPr>
            <w:rStyle w:val="Hyperlink"/>
            <w:noProof/>
          </w:rPr>
          <w:noBreakHyphen/>
          <w:t>8 Nhập  dữ liệu từ tập tin – Chọn Nữ tu để nhập</w:t>
        </w:r>
        <w:r w:rsidR="00F618E7">
          <w:rPr>
            <w:noProof/>
            <w:webHidden/>
          </w:rPr>
          <w:tab/>
        </w:r>
        <w:r w:rsidR="00F618E7">
          <w:rPr>
            <w:noProof/>
            <w:webHidden/>
          </w:rPr>
          <w:fldChar w:fldCharType="begin"/>
        </w:r>
        <w:r w:rsidR="00F618E7">
          <w:rPr>
            <w:noProof/>
            <w:webHidden/>
          </w:rPr>
          <w:instrText xml:space="preserve"> PAGEREF _Toc152798857 \h </w:instrText>
        </w:r>
        <w:r w:rsidR="00F618E7">
          <w:rPr>
            <w:noProof/>
            <w:webHidden/>
          </w:rPr>
        </w:r>
        <w:r w:rsidR="00F618E7">
          <w:rPr>
            <w:noProof/>
            <w:webHidden/>
          </w:rPr>
          <w:fldChar w:fldCharType="separate"/>
        </w:r>
        <w:r w:rsidR="00FA3583">
          <w:rPr>
            <w:noProof/>
            <w:webHidden/>
          </w:rPr>
          <w:t>18</w:t>
        </w:r>
        <w:r w:rsidR="00F618E7">
          <w:rPr>
            <w:noProof/>
            <w:webHidden/>
          </w:rPr>
          <w:fldChar w:fldCharType="end"/>
        </w:r>
      </w:hyperlink>
    </w:p>
    <w:p w14:paraId="213E75B8" w14:textId="2D298E1F" w:rsidR="00F618E7" w:rsidRDefault="00000000">
      <w:pPr>
        <w:pStyle w:val="TableofFigures"/>
        <w:tabs>
          <w:tab w:val="right" w:leader="dot" w:pos="9350"/>
        </w:tabs>
        <w:rPr>
          <w:rFonts w:asciiTheme="minorHAnsi" w:hAnsiTheme="minorHAnsi"/>
          <w:noProof/>
          <w:kern w:val="2"/>
          <w14:ligatures w14:val="standardContextual"/>
        </w:rPr>
      </w:pPr>
      <w:hyperlink w:anchor="_Toc152798858" w:history="1">
        <w:r w:rsidR="00F618E7" w:rsidRPr="00537570">
          <w:rPr>
            <w:rStyle w:val="Hyperlink"/>
            <w:noProof/>
          </w:rPr>
          <w:t>Hình 3</w:t>
        </w:r>
        <w:r w:rsidR="00F618E7" w:rsidRPr="00537570">
          <w:rPr>
            <w:rStyle w:val="Hyperlink"/>
            <w:noProof/>
          </w:rPr>
          <w:noBreakHyphen/>
          <w:t>9 Nhập  dữ liệu từ tập tin – Mẫu tập tin Excel để nhập</w:t>
        </w:r>
        <w:r w:rsidR="00F618E7">
          <w:rPr>
            <w:noProof/>
            <w:webHidden/>
          </w:rPr>
          <w:tab/>
        </w:r>
        <w:r w:rsidR="00F618E7">
          <w:rPr>
            <w:noProof/>
            <w:webHidden/>
          </w:rPr>
          <w:fldChar w:fldCharType="begin"/>
        </w:r>
        <w:r w:rsidR="00F618E7">
          <w:rPr>
            <w:noProof/>
            <w:webHidden/>
          </w:rPr>
          <w:instrText xml:space="preserve"> PAGEREF _Toc152798858 \h </w:instrText>
        </w:r>
        <w:r w:rsidR="00F618E7">
          <w:rPr>
            <w:noProof/>
            <w:webHidden/>
          </w:rPr>
        </w:r>
        <w:r w:rsidR="00F618E7">
          <w:rPr>
            <w:noProof/>
            <w:webHidden/>
          </w:rPr>
          <w:fldChar w:fldCharType="separate"/>
        </w:r>
        <w:r w:rsidR="00FA3583">
          <w:rPr>
            <w:noProof/>
            <w:webHidden/>
          </w:rPr>
          <w:t>19</w:t>
        </w:r>
        <w:r w:rsidR="00F618E7">
          <w:rPr>
            <w:noProof/>
            <w:webHidden/>
          </w:rPr>
          <w:fldChar w:fldCharType="end"/>
        </w:r>
      </w:hyperlink>
    </w:p>
    <w:p w14:paraId="7436D2A1" w14:textId="1EB97840" w:rsidR="00F618E7" w:rsidRDefault="00000000">
      <w:pPr>
        <w:pStyle w:val="TableofFigures"/>
        <w:tabs>
          <w:tab w:val="right" w:leader="dot" w:pos="9350"/>
        </w:tabs>
        <w:rPr>
          <w:rFonts w:asciiTheme="minorHAnsi" w:hAnsiTheme="minorHAnsi"/>
          <w:noProof/>
          <w:kern w:val="2"/>
          <w14:ligatures w14:val="standardContextual"/>
        </w:rPr>
      </w:pPr>
      <w:hyperlink w:anchor="_Toc152798859" w:history="1">
        <w:r w:rsidR="00F618E7" w:rsidRPr="00537570">
          <w:rPr>
            <w:rStyle w:val="Hyperlink"/>
            <w:noProof/>
          </w:rPr>
          <w:t>Hình 3</w:t>
        </w:r>
        <w:r w:rsidR="00F618E7" w:rsidRPr="00537570">
          <w:rPr>
            <w:rStyle w:val="Hyperlink"/>
            <w:noProof/>
          </w:rPr>
          <w:noBreakHyphen/>
          <w:t>10 Chỉnh sửa thông tin</w:t>
        </w:r>
        <w:r w:rsidR="00F618E7">
          <w:rPr>
            <w:noProof/>
            <w:webHidden/>
          </w:rPr>
          <w:tab/>
        </w:r>
        <w:r w:rsidR="00F618E7">
          <w:rPr>
            <w:noProof/>
            <w:webHidden/>
          </w:rPr>
          <w:fldChar w:fldCharType="begin"/>
        </w:r>
        <w:r w:rsidR="00F618E7">
          <w:rPr>
            <w:noProof/>
            <w:webHidden/>
          </w:rPr>
          <w:instrText xml:space="preserve"> PAGEREF _Toc152798859 \h </w:instrText>
        </w:r>
        <w:r w:rsidR="00F618E7">
          <w:rPr>
            <w:noProof/>
            <w:webHidden/>
          </w:rPr>
        </w:r>
        <w:r w:rsidR="00F618E7">
          <w:rPr>
            <w:noProof/>
            <w:webHidden/>
          </w:rPr>
          <w:fldChar w:fldCharType="separate"/>
        </w:r>
        <w:r w:rsidR="00FA3583">
          <w:rPr>
            <w:noProof/>
            <w:webHidden/>
          </w:rPr>
          <w:t>21</w:t>
        </w:r>
        <w:r w:rsidR="00F618E7">
          <w:rPr>
            <w:noProof/>
            <w:webHidden/>
          </w:rPr>
          <w:fldChar w:fldCharType="end"/>
        </w:r>
      </w:hyperlink>
    </w:p>
    <w:p w14:paraId="763B72EE" w14:textId="5701A4E7" w:rsidR="00F618E7" w:rsidRDefault="00000000">
      <w:pPr>
        <w:pStyle w:val="TableofFigures"/>
        <w:tabs>
          <w:tab w:val="right" w:leader="dot" w:pos="9350"/>
        </w:tabs>
        <w:rPr>
          <w:rFonts w:asciiTheme="minorHAnsi" w:hAnsiTheme="minorHAnsi"/>
          <w:noProof/>
          <w:kern w:val="2"/>
          <w14:ligatures w14:val="standardContextual"/>
        </w:rPr>
      </w:pPr>
      <w:hyperlink w:anchor="_Toc152798860" w:history="1">
        <w:r w:rsidR="00F618E7" w:rsidRPr="00537570">
          <w:rPr>
            <w:rStyle w:val="Hyperlink"/>
            <w:noProof/>
          </w:rPr>
          <w:t>Hình 3</w:t>
        </w:r>
        <w:r w:rsidR="00F618E7" w:rsidRPr="00537570">
          <w:rPr>
            <w:rStyle w:val="Hyperlink"/>
            <w:noProof/>
          </w:rPr>
          <w:noBreakHyphen/>
          <w:t>11 Đổi Cộng đoàn</w:t>
        </w:r>
        <w:r w:rsidR="00F618E7">
          <w:rPr>
            <w:noProof/>
            <w:webHidden/>
          </w:rPr>
          <w:tab/>
        </w:r>
        <w:r w:rsidR="00F618E7">
          <w:rPr>
            <w:noProof/>
            <w:webHidden/>
          </w:rPr>
          <w:fldChar w:fldCharType="begin"/>
        </w:r>
        <w:r w:rsidR="00F618E7">
          <w:rPr>
            <w:noProof/>
            <w:webHidden/>
          </w:rPr>
          <w:instrText xml:space="preserve"> PAGEREF _Toc152798860 \h </w:instrText>
        </w:r>
        <w:r w:rsidR="00F618E7">
          <w:rPr>
            <w:noProof/>
            <w:webHidden/>
          </w:rPr>
        </w:r>
        <w:r w:rsidR="00F618E7">
          <w:rPr>
            <w:noProof/>
            <w:webHidden/>
          </w:rPr>
          <w:fldChar w:fldCharType="separate"/>
        </w:r>
        <w:r w:rsidR="00FA3583">
          <w:rPr>
            <w:noProof/>
            <w:webHidden/>
          </w:rPr>
          <w:t>21</w:t>
        </w:r>
        <w:r w:rsidR="00F618E7">
          <w:rPr>
            <w:noProof/>
            <w:webHidden/>
          </w:rPr>
          <w:fldChar w:fldCharType="end"/>
        </w:r>
      </w:hyperlink>
    </w:p>
    <w:p w14:paraId="61B50BD2" w14:textId="6D9A532B" w:rsidR="00F618E7" w:rsidRDefault="00000000">
      <w:pPr>
        <w:pStyle w:val="TableofFigures"/>
        <w:tabs>
          <w:tab w:val="right" w:leader="dot" w:pos="9350"/>
        </w:tabs>
        <w:rPr>
          <w:rFonts w:asciiTheme="minorHAnsi" w:hAnsiTheme="minorHAnsi"/>
          <w:noProof/>
          <w:kern w:val="2"/>
          <w14:ligatures w14:val="standardContextual"/>
        </w:rPr>
      </w:pPr>
      <w:hyperlink w:anchor="_Toc152798861" w:history="1">
        <w:r w:rsidR="00F618E7" w:rsidRPr="00537570">
          <w:rPr>
            <w:rStyle w:val="Hyperlink"/>
            <w:noProof/>
          </w:rPr>
          <w:t>Hình 3</w:t>
        </w:r>
        <w:r w:rsidR="00F618E7" w:rsidRPr="00537570">
          <w:rPr>
            <w:rStyle w:val="Hyperlink"/>
            <w:noProof/>
          </w:rPr>
          <w:noBreakHyphen/>
          <w:t>12 Đổi Cộng đoàn – Chọn Cộng đoàn mới</w:t>
        </w:r>
        <w:r w:rsidR="00F618E7">
          <w:rPr>
            <w:noProof/>
            <w:webHidden/>
          </w:rPr>
          <w:tab/>
        </w:r>
        <w:r w:rsidR="00F618E7">
          <w:rPr>
            <w:noProof/>
            <w:webHidden/>
          </w:rPr>
          <w:fldChar w:fldCharType="begin"/>
        </w:r>
        <w:r w:rsidR="00F618E7">
          <w:rPr>
            <w:noProof/>
            <w:webHidden/>
          </w:rPr>
          <w:instrText xml:space="preserve"> PAGEREF _Toc152798861 \h </w:instrText>
        </w:r>
        <w:r w:rsidR="00F618E7">
          <w:rPr>
            <w:noProof/>
            <w:webHidden/>
          </w:rPr>
        </w:r>
        <w:r w:rsidR="00F618E7">
          <w:rPr>
            <w:noProof/>
            <w:webHidden/>
          </w:rPr>
          <w:fldChar w:fldCharType="separate"/>
        </w:r>
        <w:r w:rsidR="00FA3583">
          <w:rPr>
            <w:noProof/>
            <w:webHidden/>
          </w:rPr>
          <w:t>22</w:t>
        </w:r>
        <w:r w:rsidR="00F618E7">
          <w:rPr>
            <w:noProof/>
            <w:webHidden/>
          </w:rPr>
          <w:fldChar w:fldCharType="end"/>
        </w:r>
      </w:hyperlink>
    </w:p>
    <w:p w14:paraId="79935EC3" w14:textId="397E2190" w:rsidR="00F618E7" w:rsidRDefault="00000000">
      <w:pPr>
        <w:pStyle w:val="TableofFigures"/>
        <w:tabs>
          <w:tab w:val="right" w:leader="dot" w:pos="9350"/>
        </w:tabs>
        <w:rPr>
          <w:rFonts w:asciiTheme="minorHAnsi" w:hAnsiTheme="minorHAnsi"/>
          <w:noProof/>
          <w:kern w:val="2"/>
          <w14:ligatures w14:val="standardContextual"/>
        </w:rPr>
      </w:pPr>
      <w:hyperlink w:anchor="_Toc152798862" w:history="1">
        <w:r w:rsidR="00F618E7" w:rsidRPr="00537570">
          <w:rPr>
            <w:rStyle w:val="Hyperlink"/>
            <w:noProof/>
          </w:rPr>
          <w:t>Hình 3</w:t>
        </w:r>
        <w:r w:rsidR="00F618E7" w:rsidRPr="00537570">
          <w:rPr>
            <w:rStyle w:val="Hyperlink"/>
            <w:noProof/>
          </w:rPr>
          <w:noBreakHyphen/>
          <w:t>13 Đổi Cộng đoàn – Xác nhận đổi Cộng đoàn</w:t>
        </w:r>
        <w:r w:rsidR="00F618E7">
          <w:rPr>
            <w:noProof/>
            <w:webHidden/>
          </w:rPr>
          <w:tab/>
        </w:r>
        <w:r w:rsidR="00F618E7">
          <w:rPr>
            <w:noProof/>
            <w:webHidden/>
          </w:rPr>
          <w:fldChar w:fldCharType="begin"/>
        </w:r>
        <w:r w:rsidR="00F618E7">
          <w:rPr>
            <w:noProof/>
            <w:webHidden/>
          </w:rPr>
          <w:instrText xml:space="preserve"> PAGEREF _Toc152798862 \h </w:instrText>
        </w:r>
        <w:r w:rsidR="00F618E7">
          <w:rPr>
            <w:noProof/>
            <w:webHidden/>
          </w:rPr>
        </w:r>
        <w:r w:rsidR="00F618E7">
          <w:rPr>
            <w:noProof/>
            <w:webHidden/>
          </w:rPr>
          <w:fldChar w:fldCharType="separate"/>
        </w:r>
        <w:r w:rsidR="00FA3583">
          <w:rPr>
            <w:noProof/>
            <w:webHidden/>
          </w:rPr>
          <w:t>22</w:t>
        </w:r>
        <w:r w:rsidR="00F618E7">
          <w:rPr>
            <w:noProof/>
            <w:webHidden/>
          </w:rPr>
          <w:fldChar w:fldCharType="end"/>
        </w:r>
      </w:hyperlink>
    </w:p>
    <w:p w14:paraId="25A75920" w14:textId="724AFFFD" w:rsidR="00F618E7" w:rsidRDefault="00000000">
      <w:pPr>
        <w:pStyle w:val="TableofFigures"/>
        <w:tabs>
          <w:tab w:val="right" w:leader="dot" w:pos="9350"/>
        </w:tabs>
        <w:rPr>
          <w:rFonts w:asciiTheme="minorHAnsi" w:hAnsiTheme="minorHAnsi"/>
          <w:noProof/>
          <w:kern w:val="2"/>
          <w14:ligatures w14:val="standardContextual"/>
        </w:rPr>
      </w:pPr>
      <w:hyperlink w:anchor="_Toc152798863" w:history="1">
        <w:r w:rsidR="00F618E7" w:rsidRPr="00537570">
          <w:rPr>
            <w:rStyle w:val="Hyperlink"/>
            <w:noProof/>
          </w:rPr>
          <w:t>Hình 3</w:t>
        </w:r>
        <w:r w:rsidR="00F618E7" w:rsidRPr="00537570">
          <w:rPr>
            <w:rStyle w:val="Hyperlink"/>
            <w:noProof/>
          </w:rPr>
          <w:noBreakHyphen/>
          <w:t>14 Đổi Cộng đoàn – Thêm sự kiện đổi Cộng đoàn cho Nữ tu</w:t>
        </w:r>
        <w:r w:rsidR="00F618E7">
          <w:rPr>
            <w:noProof/>
            <w:webHidden/>
          </w:rPr>
          <w:tab/>
        </w:r>
        <w:r w:rsidR="00F618E7">
          <w:rPr>
            <w:noProof/>
            <w:webHidden/>
          </w:rPr>
          <w:fldChar w:fldCharType="begin"/>
        </w:r>
        <w:r w:rsidR="00F618E7">
          <w:rPr>
            <w:noProof/>
            <w:webHidden/>
          </w:rPr>
          <w:instrText xml:space="preserve"> PAGEREF _Toc152798863 \h </w:instrText>
        </w:r>
        <w:r w:rsidR="00F618E7">
          <w:rPr>
            <w:noProof/>
            <w:webHidden/>
          </w:rPr>
        </w:r>
        <w:r w:rsidR="00F618E7">
          <w:rPr>
            <w:noProof/>
            <w:webHidden/>
          </w:rPr>
          <w:fldChar w:fldCharType="separate"/>
        </w:r>
        <w:r w:rsidR="00FA3583">
          <w:rPr>
            <w:noProof/>
            <w:webHidden/>
          </w:rPr>
          <w:t>23</w:t>
        </w:r>
        <w:r w:rsidR="00F618E7">
          <w:rPr>
            <w:noProof/>
            <w:webHidden/>
          </w:rPr>
          <w:fldChar w:fldCharType="end"/>
        </w:r>
      </w:hyperlink>
    </w:p>
    <w:p w14:paraId="2012E4E3" w14:textId="62F0B737" w:rsidR="00F618E7" w:rsidRDefault="00000000">
      <w:pPr>
        <w:pStyle w:val="TableofFigures"/>
        <w:tabs>
          <w:tab w:val="right" w:leader="dot" w:pos="9350"/>
        </w:tabs>
        <w:rPr>
          <w:rFonts w:asciiTheme="minorHAnsi" w:hAnsiTheme="minorHAnsi"/>
          <w:noProof/>
          <w:kern w:val="2"/>
          <w14:ligatures w14:val="standardContextual"/>
        </w:rPr>
      </w:pPr>
      <w:hyperlink w:anchor="_Toc152798864" w:history="1">
        <w:r w:rsidR="00F618E7" w:rsidRPr="00537570">
          <w:rPr>
            <w:rStyle w:val="Hyperlink"/>
            <w:noProof/>
          </w:rPr>
          <w:t>Hình 3</w:t>
        </w:r>
        <w:r w:rsidR="00F618E7" w:rsidRPr="00537570">
          <w:rPr>
            <w:rStyle w:val="Hyperlink"/>
            <w:noProof/>
          </w:rPr>
          <w:noBreakHyphen/>
          <w:t>15 Đổi Cộng đoàn – Chuyển trạng thái Cộng đoàn cũ</w:t>
        </w:r>
        <w:r w:rsidR="00F618E7">
          <w:rPr>
            <w:noProof/>
            <w:webHidden/>
          </w:rPr>
          <w:tab/>
        </w:r>
        <w:r w:rsidR="00F618E7">
          <w:rPr>
            <w:noProof/>
            <w:webHidden/>
          </w:rPr>
          <w:fldChar w:fldCharType="begin"/>
        </w:r>
        <w:r w:rsidR="00F618E7">
          <w:rPr>
            <w:noProof/>
            <w:webHidden/>
          </w:rPr>
          <w:instrText xml:space="preserve"> PAGEREF _Toc152798864 \h </w:instrText>
        </w:r>
        <w:r w:rsidR="00F618E7">
          <w:rPr>
            <w:noProof/>
            <w:webHidden/>
          </w:rPr>
        </w:r>
        <w:r w:rsidR="00F618E7">
          <w:rPr>
            <w:noProof/>
            <w:webHidden/>
          </w:rPr>
          <w:fldChar w:fldCharType="separate"/>
        </w:r>
        <w:r w:rsidR="00FA3583">
          <w:rPr>
            <w:noProof/>
            <w:webHidden/>
          </w:rPr>
          <w:t>23</w:t>
        </w:r>
        <w:r w:rsidR="00F618E7">
          <w:rPr>
            <w:noProof/>
            <w:webHidden/>
          </w:rPr>
          <w:fldChar w:fldCharType="end"/>
        </w:r>
      </w:hyperlink>
    </w:p>
    <w:p w14:paraId="0FE39E27" w14:textId="04CFD7A4" w:rsidR="00F618E7" w:rsidRDefault="00000000">
      <w:pPr>
        <w:pStyle w:val="TableofFigures"/>
        <w:tabs>
          <w:tab w:val="right" w:leader="dot" w:pos="9350"/>
        </w:tabs>
        <w:rPr>
          <w:rFonts w:asciiTheme="minorHAnsi" w:hAnsiTheme="minorHAnsi"/>
          <w:noProof/>
          <w:kern w:val="2"/>
          <w14:ligatures w14:val="standardContextual"/>
        </w:rPr>
      </w:pPr>
      <w:hyperlink w:anchor="_Toc152798865" w:history="1">
        <w:r w:rsidR="00F618E7" w:rsidRPr="00537570">
          <w:rPr>
            <w:rStyle w:val="Hyperlink"/>
            <w:noProof/>
          </w:rPr>
          <w:t>Hình 3</w:t>
        </w:r>
        <w:r w:rsidR="00F618E7" w:rsidRPr="00537570">
          <w:rPr>
            <w:rStyle w:val="Hyperlink"/>
            <w:noProof/>
          </w:rPr>
          <w:noBreakHyphen/>
          <w:t>16 Đổi Cộng đoàn – Bắt đầu Cộng đoàn mới</w:t>
        </w:r>
        <w:r w:rsidR="00F618E7">
          <w:rPr>
            <w:noProof/>
            <w:webHidden/>
          </w:rPr>
          <w:tab/>
        </w:r>
        <w:r w:rsidR="00F618E7">
          <w:rPr>
            <w:noProof/>
            <w:webHidden/>
          </w:rPr>
          <w:fldChar w:fldCharType="begin"/>
        </w:r>
        <w:r w:rsidR="00F618E7">
          <w:rPr>
            <w:noProof/>
            <w:webHidden/>
          </w:rPr>
          <w:instrText xml:space="preserve"> PAGEREF _Toc152798865 \h </w:instrText>
        </w:r>
        <w:r w:rsidR="00F618E7">
          <w:rPr>
            <w:noProof/>
            <w:webHidden/>
          </w:rPr>
        </w:r>
        <w:r w:rsidR="00F618E7">
          <w:rPr>
            <w:noProof/>
            <w:webHidden/>
          </w:rPr>
          <w:fldChar w:fldCharType="separate"/>
        </w:r>
        <w:r w:rsidR="00FA3583">
          <w:rPr>
            <w:noProof/>
            <w:webHidden/>
          </w:rPr>
          <w:t>24</w:t>
        </w:r>
        <w:r w:rsidR="00F618E7">
          <w:rPr>
            <w:noProof/>
            <w:webHidden/>
          </w:rPr>
          <w:fldChar w:fldCharType="end"/>
        </w:r>
      </w:hyperlink>
    </w:p>
    <w:p w14:paraId="2A36EECC" w14:textId="24B7C61C" w:rsidR="00F618E7" w:rsidRDefault="00000000">
      <w:pPr>
        <w:pStyle w:val="TableofFigures"/>
        <w:tabs>
          <w:tab w:val="right" w:leader="dot" w:pos="9350"/>
        </w:tabs>
        <w:rPr>
          <w:rFonts w:asciiTheme="minorHAnsi" w:hAnsiTheme="minorHAnsi"/>
          <w:noProof/>
          <w:kern w:val="2"/>
          <w14:ligatures w14:val="standardContextual"/>
        </w:rPr>
      </w:pPr>
      <w:hyperlink w:anchor="_Toc152798866" w:history="1">
        <w:r w:rsidR="00F618E7" w:rsidRPr="00537570">
          <w:rPr>
            <w:rStyle w:val="Hyperlink"/>
            <w:noProof/>
          </w:rPr>
          <w:t>Hình 3</w:t>
        </w:r>
        <w:r w:rsidR="00F618E7" w:rsidRPr="00537570">
          <w:rPr>
            <w:rStyle w:val="Hyperlink"/>
            <w:noProof/>
          </w:rPr>
          <w:noBreakHyphen/>
          <w:t>17 Đổi Cộng đoàn – Chỉnh sửa thông tin Cộng đoàn</w:t>
        </w:r>
        <w:r w:rsidR="00F618E7">
          <w:rPr>
            <w:noProof/>
            <w:webHidden/>
          </w:rPr>
          <w:tab/>
        </w:r>
        <w:r w:rsidR="00F618E7">
          <w:rPr>
            <w:noProof/>
            <w:webHidden/>
          </w:rPr>
          <w:fldChar w:fldCharType="begin"/>
        </w:r>
        <w:r w:rsidR="00F618E7">
          <w:rPr>
            <w:noProof/>
            <w:webHidden/>
          </w:rPr>
          <w:instrText xml:space="preserve"> PAGEREF _Toc152798866 \h </w:instrText>
        </w:r>
        <w:r w:rsidR="00F618E7">
          <w:rPr>
            <w:noProof/>
            <w:webHidden/>
          </w:rPr>
        </w:r>
        <w:r w:rsidR="00F618E7">
          <w:rPr>
            <w:noProof/>
            <w:webHidden/>
          </w:rPr>
          <w:fldChar w:fldCharType="separate"/>
        </w:r>
        <w:r w:rsidR="00FA3583">
          <w:rPr>
            <w:noProof/>
            <w:webHidden/>
          </w:rPr>
          <w:t>25</w:t>
        </w:r>
        <w:r w:rsidR="00F618E7">
          <w:rPr>
            <w:noProof/>
            <w:webHidden/>
          </w:rPr>
          <w:fldChar w:fldCharType="end"/>
        </w:r>
      </w:hyperlink>
    </w:p>
    <w:p w14:paraId="1873DD88" w14:textId="30CA55EE" w:rsidR="00F618E7" w:rsidRDefault="00000000">
      <w:pPr>
        <w:pStyle w:val="TableofFigures"/>
        <w:tabs>
          <w:tab w:val="right" w:leader="dot" w:pos="9350"/>
        </w:tabs>
        <w:rPr>
          <w:rFonts w:asciiTheme="minorHAnsi" w:hAnsiTheme="minorHAnsi"/>
          <w:noProof/>
          <w:kern w:val="2"/>
          <w14:ligatures w14:val="standardContextual"/>
        </w:rPr>
      </w:pPr>
      <w:hyperlink w:anchor="_Toc152798867" w:history="1">
        <w:r w:rsidR="00F618E7" w:rsidRPr="00537570">
          <w:rPr>
            <w:rStyle w:val="Hyperlink"/>
            <w:noProof/>
          </w:rPr>
          <w:t>Hình 3</w:t>
        </w:r>
        <w:r w:rsidR="00F618E7" w:rsidRPr="00537570">
          <w:rPr>
            <w:rStyle w:val="Hyperlink"/>
            <w:noProof/>
          </w:rPr>
          <w:noBreakHyphen/>
          <w:t>1 Quản lý Cộng đoàn</w:t>
        </w:r>
        <w:r w:rsidR="00F618E7">
          <w:rPr>
            <w:noProof/>
            <w:webHidden/>
          </w:rPr>
          <w:tab/>
        </w:r>
        <w:r w:rsidR="00F618E7">
          <w:rPr>
            <w:noProof/>
            <w:webHidden/>
          </w:rPr>
          <w:fldChar w:fldCharType="begin"/>
        </w:r>
        <w:r w:rsidR="00F618E7">
          <w:rPr>
            <w:noProof/>
            <w:webHidden/>
          </w:rPr>
          <w:instrText xml:space="preserve"> PAGEREF _Toc152798867 \h </w:instrText>
        </w:r>
        <w:r w:rsidR="00F618E7">
          <w:rPr>
            <w:noProof/>
            <w:webHidden/>
          </w:rPr>
        </w:r>
        <w:r w:rsidR="00F618E7">
          <w:rPr>
            <w:noProof/>
            <w:webHidden/>
          </w:rPr>
          <w:fldChar w:fldCharType="separate"/>
        </w:r>
        <w:r w:rsidR="00FA3583">
          <w:rPr>
            <w:noProof/>
            <w:webHidden/>
          </w:rPr>
          <w:t>26</w:t>
        </w:r>
        <w:r w:rsidR="00F618E7">
          <w:rPr>
            <w:noProof/>
            <w:webHidden/>
          </w:rPr>
          <w:fldChar w:fldCharType="end"/>
        </w:r>
      </w:hyperlink>
    </w:p>
    <w:p w14:paraId="30066095" w14:textId="4938F4CB" w:rsidR="00F618E7" w:rsidRDefault="00000000">
      <w:pPr>
        <w:pStyle w:val="TableofFigures"/>
        <w:tabs>
          <w:tab w:val="right" w:leader="dot" w:pos="9350"/>
        </w:tabs>
        <w:rPr>
          <w:rFonts w:asciiTheme="minorHAnsi" w:hAnsiTheme="minorHAnsi"/>
          <w:noProof/>
          <w:kern w:val="2"/>
          <w14:ligatures w14:val="standardContextual"/>
        </w:rPr>
      </w:pPr>
      <w:hyperlink w:anchor="_Toc152798868" w:history="1">
        <w:r w:rsidR="00F618E7" w:rsidRPr="00537570">
          <w:rPr>
            <w:rStyle w:val="Hyperlink"/>
            <w:noProof/>
          </w:rPr>
          <w:t>Hình 3</w:t>
        </w:r>
        <w:r w:rsidR="00F618E7" w:rsidRPr="00537570">
          <w:rPr>
            <w:rStyle w:val="Hyperlink"/>
            <w:noProof/>
          </w:rPr>
          <w:noBreakHyphen/>
          <w:t>2 Thông tin Cộng đoàn</w:t>
        </w:r>
        <w:r w:rsidR="00F618E7">
          <w:rPr>
            <w:noProof/>
            <w:webHidden/>
          </w:rPr>
          <w:tab/>
        </w:r>
        <w:r w:rsidR="00F618E7">
          <w:rPr>
            <w:noProof/>
            <w:webHidden/>
          </w:rPr>
          <w:fldChar w:fldCharType="begin"/>
        </w:r>
        <w:r w:rsidR="00F618E7">
          <w:rPr>
            <w:noProof/>
            <w:webHidden/>
          </w:rPr>
          <w:instrText xml:space="preserve"> PAGEREF _Toc152798868 \h </w:instrText>
        </w:r>
        <w:r w:rsidR="00F618E7">
          <w:rPr>
            <w:noProof/>
            <w:webHidden/>
          </w:rPr>
        </w:r>
        <w:r w:rsidR="00F618E7">
          <w:rPr>
            <w:noProof/>
            <w:webHidden/>
          </w:rPr>
          <w:fldChar w:fldCharType="separate"/>
        </w:r>
        <w:r w:rsidR="00FA3583">
          <w:rPr>
            <w:noProof/>
            <w:webHidden/>
          </w:rPr>
          <w:t>27</w:t>
        </w:r>
        <w:r w:rsidR="00F618E7">
          <w:rPr>
            <w:noProof/>
            <w:webHidden/>
          </w:rPr>
          <w:fldChar w:fldCharType="end"/>
        </w:r>
      </w:hyperlink>
    </w:p>
    <w:p w14:paraId="7FB3F41D" w14:textId="7A8DA154" w:rsidR="00F618E7" w:rsidRDefault="00000000">
      <w:pPr>
        <w:pStyle w:val="TableofFigures"/>
        <w:tabs>
          <w:tab w:val="right" w:leader="dot" w:pos="9350"/>
        </w:tabs>
        <w:rPr>
          <w:rFonts w:asciiTheme="minorHAnsi" w:hAnsiTheme="minorHAnsi"/>
          <w:noProof/>
          <w:kern w:val="2"/>
          <w14:ligatures w14:val="standardContextual"/>
        </w:rPr>
      </w:pPr>
      <w:hyperlink w:anchor="_Toc152798869" w:history="1">
        <w:r w:rsidR="00F618E7" w:rsidRPr="00537570">
          <w:rPr>
            <w:rStyle w:val="Hyperlink"/>
            <w:noProof/>
          </w:rPr>
          <w:t>Hình 3</w:t>
        </w:r>
        <w:r w:rsidR="00F618E7" w:rsidRPr="00537570">
          <w:rPr>
            <w:rStyle w:val="Hyperlink"/>
            <w:noProof/>
          </w:rPr>
          <w:noBreakHyphen/>
          <w:t>3 Thêm Cộng đoàn</w:t>
        </w:r>
        <w:r w:rsidR="00F618E7">
          <w:rPr>
            <w:noProof/>
            <w:webHidden/>
          </w:rPr>
          <w:tab/>
        </w:r>
        <w:r w:rsidR="00F618E7">
          <w:rPr>
            <w:noProof/>
            <w:webHidden/>
          </w:rPr>
          <w:fldChar w:fldCharType="begin"/>
        </w:r>
        <w:r w:rsidR="00F618E7">
          <w:rPr>
            <w:noProof/>
            <w:webHidden/>
          </w:rPr>
          <w:instrText xml:space="preserve"> PAGEREF _Toc152798869 \h </w:instrText>
        </w:r>
        <w:r w:rsidR="00F618E7">
          <w:rPr>
            <w:noProof/>
            <w:webHidden/>
          </w:rPr>
        </w:r>
        <w:r w:rsidR="00F618E7">
          <w:rPr>
            <w:noProof/>
            <w:webHidden/>
          </w:rPr>
          <w:fldChar w:fldCharType="separate"/>
        </w:r>
        <w:r w:rsidR="00FA3583">
          <w:rPr>
            <w:noProof/>
            <w:webHidden/>
          </w:rPr>
          <w:t>28</w:t>
        </w:r>
        <w:r w:rsidR="00F618E7">
          <w:rPr>
            <w:noProof/>
            <w:webHidden/>
          </w:rPr>
          <w:fldChar w:fldCharType="end"/>
        </w:r>
      </w:hyperlink>
    </w:p>
    <w:p w14:paraId="35A90162" w14:textId="246CD230" w:rsidR="00F618E7" w:rsidRDefault="00000000">
      <w:pPr>
        <w:pStyle w:val="TableofFigures"/>
        <w:tabs>
          <w:tab w:val="right" w:leader="dot" w:pos="9350"/>
        </w:tabs>
        <w:rPr>
          <w:rFonts w:asciiTheme="minorHAnsi" w:hAnsiTheme="minorHAnsi"/>
          <w:noProof/>
          <w:kern w:val="2"/>
          <w14:ligatures w14:val="standardContextual"/>
        </w:rPr>
      </w:pPr>
      <w:hyperlink w:anchor="_Toc152798870" w:history="1">
        <w:r w:rsidR="00F618E7" w:rsidRPr="00537570">
          <w:rPr>
            <w:rStyle w:val="Hyperlink"/>
            <w:noProof/>
          </w:rPr>
          <w:t>Hình 3</w:t>
        </w:r>
        <w:r w:rsidR="00F618E7" w:rsidRPr="00537570">
          <w:rPr>
            <w:rStyle w:val="Hyperlink"/>
            <w:noProof/>
          </w:rPr>
          <w:noBreakHyphen/>
          <w:t>4 Nhập thông tin Cộng đoàn</w:t>
        </w:r>
        <w:r w:rsidR="00F618E7">
          <w:rPr>
            <w:noProof/>
            <w:webHidden/>
          </w:rPr>
          <w:tab/>
        </w:r>
        <w:r w:rsidR="00F618E7">
          <w:rPr>
            <w:noProof/>
            <w:webHidden/>
          </w:rPr>
          <w:fldChar w:fldCharType="begin"/>
        </w:r>
        <w:r w:rsidR="00F618E7">
          <w:rPr>
            <w:noProof/>
            <w:webHidden/>
          </w:rPr>
          <w:instrText xml:space="preserve"> PAGEREF _Toc152798870 \h </w:instrText>
        </w:r>
        <w:r w:rsidR="00F618E7">
          <w:rPr>
            <w:noProof/>
            <w:webHidden/>
          </w:rPr>
        </w:r>
        <w:r w:rsidR="00F618E7">
          <w:rPr>
            <w:noProof/>
            <w:webHidden/>
          </w:rPr>
          <w:fldChar w:fldCharType="separate"/>
        </w:r>
        <w:r w:rsidR="00FA3583">
          <w:rPr>
            <w:noProof/>
            <w:webHidden/>
          </w:rPr>
          <w:t>28</w:t>
        </w:r>
        <w:r w:rsidR="00F618E7">
          <w:rPr>
            <w:noProof/>
            <w:webHidden/>
          </w:rPr>
          <w:fldChar w:fldCharType="end"/>
        </w:r>
      </w:hyperlink>
    </w:p>
    <w:p w14:paraId="2FA6E864" w14:textId="045AB192" w:rsidR="00F618E7" w:rsidRDefault="00000000">
      <w:pPr>
        <w:pStyle w:val="TableofFigures"/>
        <w:tabs>
          <w:tab w:val="right" w:leader="dot" w:pos="9350"/>
        </w:tabs>
        <w:rPr>
          <w:rFonts w:asciiTheme="minorHAnsi" w:hAnsiTheme="minorHAnsi"/>
          <w:noProof/>
          <w:kern w:val="2"/>
          <w14:ligatures w14:val="standardContextual"/>
        </w:rPr>
      </w:pPr>
      <w:hyperlink w:anchor="_Toc152798871" w:history="1">
        <w:r w:rsidR="00F618E7" w:rsidRPr="00537570">
          <w:rPr>
            <w:rStyle w:val="Hyperlink"/>
            <w:noProof/>
          </w:rPr>
          <w:t>Hình 3</w:t>
        </w:r>
        <w:r w:rsidR="00F618E7" w:rsidRPr="00537570">
          <w:rPr>
            <w:rStyle w:val="Hyperlink"/>
            <w:noProof/>
          </w:rPr>
          <w:noBreakHyphen/>
          <w:t>5 Nhập cộng đoàn</w:t>
        </w:r>
        <w:r w:rsidR="00F618E7">
          <w:rPr>
            <w:noProof/>
            <w:webHidden/>
          </w:rPr>
          <w:tab/>
        </w:r>
        <w:r w:rsidR="00F618E7">
          <w:rPr>
            <w:noProof/>
            <w:webHidden/>
          </w:rPr>
          <w:fldChar w:fldCharType="begin"/>
        </w:r>
        <w:r w:rsidR="00F618E7">
          <w:rPr>
            <w:noProof/>
            <w:webHidden/>
          </w:rPr>
          <w:instrText xml:space="preserve"> PAGEREF _Toc152798871 \h </w:instrText>
        </w:r>
        <w:r w:rsidR="00F618E7">
          <w:rPr>
            <w:noProof/>
            <w:webHidden/>
          </w:rPr>
        </w:r>
        <w:r w:rsidR="00F618E7">
          <w:rPr>
            <w:noProof/>
            <w:webHidden/>
          </w:rPr>
          <w:fldChar w:fldCharType="separate"/>
        </w:r>
        <w:r w:rsidR="00FA3583">
          <w:rPr>
            <w:noProof/>
            <w:webHidden/>
          </w:rPr>
          <w:t>29</w:t>
        </w:r>
        <w:r w:rsidR="00F618E7">
          <w:rPr>
            <w:noProof/>
            <w:webHidden/>
          </w:rPr>
          <w:fldChar w:fldCharType="end"/>
        </w:r>
      </w:hyperlink>
    </w:p>
    <w:p w14:paraId="312E0B5D" w14:textId="08031132" w:rsidR="00F618E7" w:rsidRDefault="00000000">
      <w:pPr>
        <w:pStyle w:val="TableofFigures"/>
        <w:tabs>
          <w:tab w:val="right" w:leader="dot" w:pos="9350"/>
        </w:tabs>
        <w:rPr>
          <w:rFonts w:asciiTheme="minorHAnsi" w:hAnsiTheme="minorHAnsi"/>
          <w:noProof/>
          <w:kern w:val="2"/>
          <w14:ligatures w14:val="standardContextual"/>
        </w:rPr>
      </w:pPr>
      <w:hyperlink w:anchor="_Toc152798872" w:history="1">
        <w:r w:rsidR="00F618E7" w:rsidRPr="00537570">
          <w:rPr>
            <w:rStyle w:val="Hyperlink"/>
            <w:noProof/>
          </w:rPr>
          <w:t>Hình 3</w:t>
        </w:r>
        <w:r w:rsidR="00F618E7" w:rsidRPr="00537570">
          <w:rPr>
            <w:rStyle w:val="Hyperlink"/>
            <w:noProof/>
          </w:rPr>
          <w:noBreakHyphen/>
          <w:t>6 Nhập cộng đoàn – chọn tập tin nhập</w:t>
        </w:r>
        <w:r w:rsidR="00F618E7">
          <w:rPr>
            <w:noProof/>
            <w:webHidden/>
          </w:rPr>
          <w:tab/>
        </w:r>
        <w:r w:rsidR="00F618E7">
          <w:rPr>
            <w:noProof/>
            <w:webHidden/>
          </w:rPr>
          <w:fldChar w:fldCharType="begin"/>
        </w:r>
        <w:r w:rsidR="00F618E7">
          <w:rPr>
            <w:noProof/>
            <w:webHidden/>
          </w:rPr>
          <w:instrText xml:space="preserve"> PAGEREF _Toc152798872 \h </w:instrText>
        </w:r>
        <w:r w:rsidR="00F618E7">
          <w:rPr>
            <w:noProof/>
            <w:webHidden/>
          </w:rPr>
        </w:r>
        <w:r w:rsidR="00F618E7">
          <w:rPr>
            <w:noProof/>
            <w:webHidden/>
          </w:rPr>
          <w:fldChar w:fldCharType="separate"/>
        </w:r>
        <w:r w:rsidR="00FA3583">
          <w:rPr>
            <w:noProof/>
            <w:webHidden/>
          </w:rPr>
          <w:t>30</w:t>
        </w:r>
        <w:r w:rsidR="00F618E7">
          <w:rPr>
            <w:noProof/>
            <w:webHidden/>
          </w:rPr>
          <w:fldChar w:fldCharType="end"/>
        </w:r>
      </w:hyperlink>
    </w:p>
    <w:p w14:paraId="4E76A9C1" w14:textId="3073EBB2" w:rsidR="00F618E7" w:rsidRDefault="00000000">
      <w:pPr>
        <w:pStyle w:val="TableofFigures"/>
        <w:tabs>
          <w:tab w:val="right" w:leader="dot" w:pos="9350"/>
        </w:tabs>
        <w:rPr>
          <w:rFonts w:asciiTheme="minorHAnsi" w:hAnsiTheme="minorHAnsi"/>
          <w:noProof/>
          <w:kern w:val="2"/>
          <w14:ligatures w14:val="standardContextual"/>
        </w:rPr>
      </w:pPr>
      <w:hyperlink w:anchor="_Toc152798873" w:history="1">
        <w:r w:rsidR="00F618E7" w:rsidRPr="00537570">
          <w:rPr>
            <w:rStyle w:val="Hyperlink"/>
            <w:noProof/>
          </w:rPr>
          <w:t>Hình 3</w:t>
        </w:r>
        <w:r w:rsidR="00F618E7" w:rsidRPr="00537570">
          <w:rPr>
            <w:rStyle w:val="Hyperlink"/>
            <w:noProof/>
          </w:rPr>
          <w:noBreakHyphen/>
          <w:t>7 Nhập cộng đoàn – Chọn Cộng đoàn</w:t>
        </w:r>
        <w:r w:rsidR="00F618E7">
          <w:rPr>
            <w:noProof/>
            <w:webHidden/>
          </w:rPr>
          <w:tab/>
        </w:r>
        <w:r w:rsidR="00F618E7">
          <w:rPr>
            <w:noProof/>
            <w:webHidden/>
          </w:rPr>
          <w:fldChar w:fldCharType="begin"/>
        </w:r>
        <w:r w:rsidR="00F618E7">
          <w:rPr>
            <w:noProof/>
            <w:webHidden/>
          </w:rPr>
          <w:instrText xml:space="preserve"> PAGEREF _Toc152798873 \h </w:instrText>
        </w:r>
        <w:r w:rsidR="00F618E7">
          <w:rPr>
            <w:noProof/>
            <w:webHidden/>
          </w:rPr>
        </w:r>
        <w:r w:rsidR="00F618E7">
          <w:rPr>
            <w:noProof/>
            <w:webHidden/>
          </w:rPr>
          <w:fldChar w:fldCharType="separate"/>
        </w:r>
        <w:r w:rsidR="00FA3583">
          <w:rPr>
            <w:noProof/>
            <w:webHidden/>
          </w:rPr>
          <w:t>30</w:t>
        </w:r>
        <w:r w:rsidR="00F618E7">
          <w:rPr>
            <w:noProof/>
            <w:webHidden/>
          </w:rPr>
          <w:fldChar w:fldCharType="end"/>
        </w:r>
      </w:hyperlink>
    </w:p>
    <w:p w14:paraId="395B2914" w14:textId="49A06605" w:rsidR="00F618E7" w:rsidRDefault="00000000">
      <w:pPr>
        <w:pStyle w:val="TableofFigures"/>
        <w:tabs>
          <w:tab w:val="right" w:leader="dot" w:pos="9350"/>
        </w:tabs>
        <w:rPr>
          <w:rFonts w:asciiTheme="minorHAnsi" w:hAnsiTheme="minorHAnsi"/>
          <w:noProof/>
          <w:kern w:val="2"/>
          <w14:ligatures w14:val="standardContextual"/>
        </w:rPr>
      </w:pPr>
      <w:hyperlink w:anchor="_Toc152798874" w:history="1">
        <w:r w:rsidR="00F618E7" w:rsidRPr="00537570">
          <w:rPr>
            <w:rStyle w:val="Hyperlink"/>
            <w:noProof/>
          </w:rPr>
          <w:t>Hình 3</w:t>
        </w:r>
        <w:r w:rsidR="00F618E7" w:rsidRPr="00537570">
          <w:rPr>
            <w:rStyle w:val="Hyperlink"/>
            <w:noProof/>
          </w:rPr>
          <w:noBreakHyphen/>
          <w:t>8 Nhập cộng đoàn – Mẫu thông tin</w:t>
        </w:r>
        <w:r w:rsidR="00F618E7">
          <w:rPr>
            <w:noProof/>
            <w:webHidden/>
          </w:rPr>
          <w:tab/>
        </w:r>
        <w:r w:rsidR="00F618E7">
          <w:rPr>
            <w:noProof/>
            <w:webHidden/>
          </w:rPr>
          <w:fldChar w:fldCharType="begin"/>
        </w:r>
        <w:r w:rsidR="00F618E7">
          <w:rPr>
            <w:noProof/>
            <w:webHidden/>
          </w:rPr>
          <w:instrText xml:space="preserve"> PAGEREF _Toc152798874 \h </w:instrText>
        </w:r>
        <w:r w:rsidR="00F618E7">
          <w:rPr>
            <w:noProof/>
            <w:webHidden/>
          </w:rPr>
        </w:r>
        <w:r w:rsidR="00F618E7">
          <w:rPr>
            <w:noProof/>
            <w:webHidden/>
          </w:rPr>
          <w:fldChar w:fldCharType="separate"/>
        </w:r>
        <w:r w:rsidR="00FA3583">
          <w:rPr>
            <w:noProof/>
            <w:webHidden/>
          </w:rPr>
          <w:t>31</w:t>
        </w:r>
        <w:r w:rsidR="00F618E7">
          <w:rPr>
            <w:noProof/>
            <w:webHidden/>
          </w:rPr>
          <w:fldChar w:fldCharType="end"/>
        </w:r>
      </w:hyperlink>
    </w:p>
    <w:p w14:paraId="7943C78B" w14:textId="48276869" w:rsidR="00F618E7" w:rsidRDefault="00000000">
      <w:pPr>
        <w:pStyle w:val="TableofFigures"/>
        <w:tabs>
          <w:tab w:val="right" w:leader="dot" w:pos="9350"/>
        </w:tabs>
        <w:rPr>
          <w:rFonts w:asciiTheme="minorHAnsi" w:hAnsiTheme="minorHAnsi"/>
          <w:noProof/>
          <w:kern w:val="2"/>
          <w14:ligatures w14:val="standardContextual"/>
        </w:rPr>
      </w:pPr>
      <w:hyperlink w:anchor="_Toc152798875" w:history="1">
        <w:r w:rsidR="00F618E7" w:rsidRPr="00537570">
          <w:rPr>
            <w:rStyle w:val="Hyperlink"/>
            <w:noProof/>
          </w:rPr>
          <w:t>Hình 3</w:t>
        </w:r>
        <w:r w:rsidR="00F618E7" w:rsidRPr="00537570">
          <w:rPr>
            <w:rStyle w:val="Hyperlink"/>
            <w:noProof/>
          </w:rPr>
          <w:noBreakHyphen/>
          <w:t>9 Chỉnh sửa Cộng đoàn</w:t>
        </w:r>
        <w:r w:rsidR="00F618E7">
          <w:rPr>
            <w:noProof/>
            <w:webHidden/>
          </w:rPr>
          <w:tab/>
        </w:r>
        <w:r w:rsidR="00F618E7">
          <w:rPr>
            <w:noProof/>
            <w:webHidden/>
          </w:rPr>
          <w:fldChar w:fldCharType="begin"/>
        </w:r>
        <w:r w:rsidR="00F618E7">
          <w:rPr>
            <w:noProof/>
            <w:webHidden/>
          </w:rPr>
          <w:instrText xml:space="preserve"> PAGEREF _Toc152798875 \h </w:instrText>
        </w:r>
        <w:r w:rsidR="00F618E7">
          <w:rPr>
            <w:noProof/>
            <w:webHidden/>
          </w:rPr>
        </w:r>
        <w:r w:rsidR="00F618E7">
          <w:rPr>
            <w:noProof/>
            <w:webHidden/>
          </w:rPr>
          <w:fldChar w:fldCharType="separate"/>
        </w:r>
        <w:r w:rsidR="00FA3583">
          <w:rPr>
            <w:noProof/>
            <w:webHidden/>
          </w:rPr>
          <w:t>31</w:t>
        </w:r>
        <w:r w:rsidR="00F618E7">
          <w:rPr>
            <w:noProof/>
            <w:webHidden/>
          </w:rPr>
          <w:fldChar w:fldCharType="end"/>
        </w:r>
      </w:hyperlink>
    </w:p>
    <w:p w14:paraId="384B1330" w14:textId="08ECE3EA" w:rsidR="00F618E7" w:rsidRDefault="00000000">
      <w:pPr>
        <w:pStyle w:val="TableofFigures"/>
        <w:tabs>
          <w:tab w:val="right" w:leader="dot" w:pos="9350"/>
        </w:tabs>
        <w:rPr>
          <w:rFonts w:asciiTheme="minorHAnsi" w:hAnsiTheme="minorHAnsi"/>
          <w:noProof/>
          <w:kern w:val="2"/>
          <w14:ligatures w14:val="standardContextual"/>
        </w:rPr>
      </w:pPr>
      <w:hyperlink w:anchor="_Toc152798876" w:history="1">
        <w:r w:rsidR="00F618E7" w:rsidRPr="00537570">
          <w:rPr>
            <w:rStyle w:val="Hyperlink"/>
            <w:noProof/>
          </w:rPr>
          <w:t>Hình 3</w:t>
        </w:r>
        <w:r w:rsidR="00F618E7" w:rsidRPr="00537570">
          <w:rPr>
            <w:rStyle w:val="Hyperlink"/>
            <w:noProof/>
          </w:rPr>
          <w:noBreakHyphen/>
          <w:t>10 Phòng ban Cộng đoàn</w:t>
        </w:r>
        <w:r w:rsidR="00F618E7">
          <w:rPr>
            <w:noProof/>
            <w:webHidden/>
          </w:rPr>
          <w:tab/>
        </w:r>
        <w:r w:rsidR="00F618E7">
          <w:rPr>
            <w:noProof/>
            <w:webHidden/>
          </w:rPr>
          <w:fldChar w:fldCharType="begin"/>
        </w:r>
        <w:r w:rsidR="00F618E7">
          <w:rPr>
            <w:noProof/>
            <w:webHidden/>
          </w:rPr>
          <w:instrText xml:space="preserve"> PAGEREF _Toc152798876 \h </w:instrText>
        </w:r>
        <w:r w:rsidR="00F618E7">
          <w:rPr>
            <w:noProof/>
            <w:webHidden/>
          </w:rPr>
        </w:r>
        <w:r w:rsidR="00F618E7">
          <w:rPr>
            <w:noProof/>
            <w:webHidden/>
          </w:rPr>
          <w:fldChar w:fldCharType="separate"/>
        </w:r>
        <w:r w:rsidR="00FA3583">
          <w:rPr>
            <w:noProof/>
            <w:webHidden/>
          </w:rPr>
          <w:t>32</w:t>
        </w:r>
        <w:r w:rsidR="00F618E7">
          <w:rPr>
            <w:noProof/>
            <w:webHidden/>
          </w:rPr>
          <w:fldChar w:fldCharType="end"/>
        </w:r>
      </w:hyperlink>
    </w:p>
    <w:p w14:paraId="332BDD4C" w14:textId="53832899" w:rsidR="00F618E7" w:rsidRDefault="00000000">
      <w:pPr>
        <w:pStyle w:val="TableofFigures"/>
        <w:tabs>
          <w:tab w:val="right" w:leader="dot" w:pos="9350"/>
        </w:tabs>
        <w:rPr>
          <w:rFonts w:asciiTheme="minorHAnsi" w:hAnsiTheme="minorHAnsi"/>
          <w:noProof/>
          <w:kern w:val="2"/>
          <w14:ligatures w14:val="standardContextual"/>
        </w:rPr>
      </w:pPr>
      <w:hyperlink w:anchor="_Toc152798877" w:history="1">
        <w:r w:rsidR="00F618E7" w:rsidRPr="00537570">
          <w:rPr>
            <w:rStyle w:val="Hyperlink"/>
            <w:noProof/>
          </w:rPr>
          <w:t>Hình 3</w:t>
        </w:r>
        <w:r w:rsidR="00F618E7" w:rsidRPr="00537570">
          <w:rPr>
            <w:rStyle w:val="Hyperlink"/>
            <w:noProof/>
          </w:rPr>
          <w:noBreakHyphen/>
          <w:t>11 Cộng đoàn – Danh sách quản lý</w:t>
        </w:r>
        <w:r w:rsidR="00F618E7">
          <w:rPr>
            <w:noProof/>
            <w:webHidden/>
          </w:rPr>
          <w:tab/>
        </w:r>
        <w:r w:rsidR="00F618E7">
          <w:rPr>
            <w:noProof/>
            <w:webHidden/>
          </w:rPr>
          <w:fldChar w:fldCharType="begin"/>
        </w:r>
        <w:r w:rsidR="00F618E7">
          <w:rPr>
            <w:noProof/>
            <w:webHidden/>
          </w:rPr>
          <w:instrText xml:space="preserve"> PAGEREF _Toc152798877 \h </w:instrText>
        </w:r>
        <w:r w:rsidR="00F618E7">
          <w:rPr>
            <w:noProof/>
            <w:webHidden/>
          </w:rPr>
        </w:r>
        <w:r w:rsidR="00F618E7">
          <w:rPr>
            <w:noProof/>
            <w:webHidden/>
          </w:rPr>
          <w:fldChar w:fldCharType="separate"/>
        </w:r>
        <w:r w:rsidR="00FA3583">
          <w:rPr>
            <w:noProof/>
            <w:webHidden/>
          </w:rPr>
          <w:t>33</w:t>
        </w:r>
        <w:r w:rsidR="00F618E7">
          <w:rPr>
            <w:noProof/>
            <w:webHidden/>
          </w:rPr>
          <w:fldChar w:fldCharType="end"/>
        </w:r>
      </w:hyperlink>
    </w:p>
    <w:p w14:paraId="34D583AD" w14:textId="09059E6D" w:rsidR="00F618E7" w:rsidRDefault="00000000">
      <w:pPr>
        <w:pStyle w:val="TableofFigures"/>
        <w:tabs>
          <w:tab w:val="right" w:leader="dot" w:pos="9350"/>
        </w:tabs>
        <w:rPr>
          <w:rFonts w:asciiTheme="minorHAnsi" w:hAnsiTheme="minorHAnsi"/>
          <w:noProof/>
          <w:kern w:val="2"/>
          <w14:ligatures w14:val="standardContextual"/>
        </w:rPr>
      </w:pPr>
      <w:hyperlink w:anchor="_Toc152798878" w:history="1">
        <w:r w:rsidR="00F618E7" w:rsidRPr="00537570">
          <w:rPr>
            <w:rStyle w:val="Hyperlink"/>
            <w:noProof/>
          </w:rPr>
          <w:t>Hình 3</w:t>
        </w:r>
        <w:r w:rsidR="00F618E7" w:rsidRPr="00537570">
          <w:rPr>
            <w:rStyle w:val="Hyperlink"/>
            <w:noProof/>
          </w:rPr>
          <w:noBreakHyphen/>
          <w:t>12 Cộng đoàn – Danh sách Nữ tu</w:t>
        </w:r>
        <w:r w:rsidR="00F618E7">
          <w:rPr>
            <w:noProof/>
            <w:webHidden/>
          </w:rPr>
          <w:tab/>
        </w:r>
        <w:r w:rsidR="00F618E7">
          <w:rPr>
            <w:noProof/>
            <w:webHidden/>
          </w:rPr>
          <w:fldChar w:fldCharType="begin"/>
        </w:r>
        <w:r w:rsidR="00F618E7">
          <w:rPr>
            <w:noProof/>
            <w:webHidden/>
          </w:rPr>
          <w:instrText xml:space="preserve"> PAGEREF _Toc152798878 \h </w:instrText>
        </w:r>
        <w:r w:rsidR="00F618E7">
          <w:rPr>
            <w:noProof/>
            <w:webHidden/>
          </w:rPr>
        </w:r>
        <w:r w:rsidR="00F618E7">
          <w:rPr>
            <w:noProof/>
            <w:webHidden/>
          </w:rPr>
          <w:fldChar w:fldCharType="separate"/>
        </w:r>
        <w:r w:rsidR="00FA3583">
          <w:rPr>
            <w:noProof/>
            <w:webHidden/>
          </w:rPr>
          <w:t>33</w:t>
        </w:r>
        <w:r w:rsidR="00F618E7">
          <w:rPr>
            <w:noProof/>
            <w:webHidden/>
          </w:rPr>
          <w:fldChar w:fldCharType="end"/>
        </w:r>
      </w:hyperlink>
    </w:p>
    <w:p w14:paraId="7E29603B" w14:textId="5FD8EAE5" w:rsidR="00F618E7" w:rsidRDefault="00000000">
      <w:pPr>
        <w:pStyle w:val="TableofFigures"/>
        <w:tabs>
          <w:tab w:val="right" w:leader="dot" w:pos="9350"/>
        </w:tabs>
        <w:rPr>
          <w:rFonts w:asciiTheme="minorHAnsi" w:hAnsiTheme="minorHAnsi"/>
          <w:noProof/>
          <w:kern w:val="2"/>
          <w14:ligatures w14:val="standardContextual"/>
        </w:rPr>
      </w:pPr>
      <w:hyperlink w:anchor="_Toc152798879" w:history="1">
        <w:r w:rsidR="00F618E7" w:rsidRPr="00537570">
          <w:rPr>
            <w:rStyle w:val="Hyperlink"/>
            <w:noProof/>
          </w:rPr>
          <w:t>Hình 4</w:t>
        </w:r>
        <w:r w:rsidR="00F618E7" w:rsidRPr="00537570">
          <w:rPr>
            <w:rStyle w:val="Hyperlink"/>
            <w:noProof/>
          </w:rPr>
          <w:noBreakHyphen/>
          <w:t>1 Quản lý Khu vực</w:t>
        </w:r>
        <w:r w:rsidR="00F618E7">
          <w:rPr>
            <w:noProof/>
            <w:webHidden/>
          </w:rPr>
          <w:tab/>
        </w:r>
        <w:r w:rsidR="00F618E7">
          <w:rPr>
            <w:noProof/>
            <w:webHidden/>
          </w:rPr>
          <w:fldChar w:fldCharType="begin"/>
        </w:r>
        <w:r w:rsidR="00F618E7">
          <w:rPr>
            <w:noProof/>
            <w:webHidden/>
          </w:rPr>
          <w:instrText xml:space="preserve"> PAGEREF _Toc152798879 \h </w:instrText>
        </w:r>
        <w:r w:rsidR="00F618E7">
          <w:rPr>
            <w:noProof/>
            <w:webHidden/>
          </w:rPr>
        </w:r>
        <w:r w:rsidR="00F618E7">
          <w:rPr>
            <w:noProof/>
            <w:webHidden/>
          </w:rPr>
          <w:fldChar w:fldCharType="separate"/>
        </w:r>
        <w:r w:rsidR="00FA3583">
          <w:rPr>
            <w:noProof/>
            <w:webHidden/>
          </w:rPr>
          <w:t>35</w:t>
        </w:r>
        <w:r w:rsidR="00F618E7">
          <w:rPr>
            <w:noProof/>
            <w:webHidden/>
          </w:rPr>
          <w:fldChar w:fldCharType="end"/>
        </w:r>
      </w:hyperlink>
    </w:p>
    <w:p w14:paraId="145DB637" w14:textId="77F1FA15" w:rsidR="00F618E7" w:rsidRDefault="00000000">
      <w:pPr>
        <w:pStyle w:val="TableofFigures"/>
        <w:tabs>
          <w:tab w:val="right" w:leader="dot" w:pos="9350"/>
        </w:tabs>
        <w:rPr>
          <w:rFonts w:asciiTheme="minorHAnsi" w:hAnsiTheme="minorHAnsi"/>
          <w:noProof/>
          <w:kern w:val="2"/>
          <w14:ligatures w14:val="standardContextual"/>
        </w:rPr>
      </w:pPr>
      <w:hyperlink w:anchor="_Toc152798880" w:history="1">
        <w:r w:rsidR="00F618E7" w:rsidRPr="00537570">
          <w:rPr>
            <w:rStyle w:val="Hyperlink"/>
            <w:noProof/>
          </w:rPr>
          <w:t>Hình 4</w:t>
        </w:r>
        <w:r w:rsidR="00F618E7" w:rsidRPr="00537570">
          <w:rPr>
            <w:rStyle w:val="Hyperlink"/>
            <w:noProof/>
          </w:rPr>
          <w:noBreakHyphen/>
          <w:t>2 Quản lý Khu vực – Thông tin Khu vực</w:t>
        </w:r>
        <w:r w:rsidR="00F618E7">
          <w:rPr>
            <w:noProof/>
            <w:webHidden/>
          </w:rPr>
          <w:tab/>
        </w:r>
        <w:r w:rsidR="00F618E7">
          <w:rPr>
            <w:noProof/>
            <w:webHidden/>
          </w:rPr>
          <w:fldChar w:fldCharType="begin"/>
        </w:r>
        <w:r w:rsidR="00F618E7">
          <w:rPr>
            <w:noProof/>
            <w:webHidden/>
          </w:rPr>
          <w:instrText xml:space="preserve"> PAGEREF _Toc152798880 \h </w:instrText>
        </w:r>
        <w:r w:rsidR="00F618E7">
          <w:rPr>
            <w:noProof/>
            <w:webHidden/>
          </w:rPr>
        </w:r>
        <w:r w:rsidR="00F618E7">
          <w:rPr>
            <w:noProof/>
            <w:webHidden/>
          </w:rPr>
          <w:fldChar w:fldCharType="separate"/>
        </w:r>
        <w:r w:rsidR="00FA3583">
          <w:rPr>
            <w:noProof/>
            <w:webHidden/>
          </w:rPr>
          <w:t>36</w:t>
        </w:r>
        <w:r w:rsidR="00F618E7">
          <w:rPr>
            <w:noProof/>
            <w:webHidden/>
          </w:rPr>
          <w:fldChar w:fldCharType="end"/>
        </w:r>
      </w:hyperlink>
    </w:p>
    <w:p w14:paraId="6A241C57" w14:textId="2E98D23C" w:rsidR="00F618E7" w:rsidRDefault="00000000">
      <w:pPr>
        <w:pStyle w:val="TableofFigures"/>
        <w:tabs>
          <w:tab w:val="right" w:leader="dot" w:pos="9350"/>
        </w:tabs>
        <w:rPr>
          <w:rFonts w:asciiTheme="minorHAnsi" w:hAnsiTheme="minorHAnsi"/>
          <w:noProof/>
          <w:kern w:val="2"/>
          <w14:ligatures w14:val="standardContextual"/>
        </w:rPr>
      </w:pPr>
      <w:hyperlink w:anchor="_Toc152798881" w:history="1">
        <w:r w:rsidR="00F618E7" w:rsidRPr="00537570">
          <w:rPr>
            <w:rStyle w:val="Hyperlink"/>
            <w:noProof/>
          </w:rPr>
          <w:t>Hình 4</w:t>
        </w:r>
        <w:r w:rsidR="00F618E7" w:rsidRPr="00537570">
          <w:rPr>
            <w:rStyle w:val="Hyperlink"/>
            <w:noProof/>
          </w:rPr>
          <w:noBreakHyphen/>
          <w:t>3 Quản lý Khu vực – Danh sách Liên lạc</w:t>
        </w:r>
        <w:r w:rsidR="00F618E7">
          <w:rPr>
            <w:noProof/>
            <w:webHidden/>
          </w:rPr>
          <w:tab/>
        </w:r>
        <w:r w:rsidR="00F618E7">
          <w:rPr>
            <w:noProof/>
            <w:webHidden/>
          </w:rPr>
          <w:fldChar w:fldCharType="begin"/>
        </w:r>
        <w:r w:rsidR="00F618E7">
          <w:rPr>
            <w:noProof/>
            <w:webHidden/>
          </w:rPr>
          <w:instrText xml:space="preserve"> PAGEREF _Toc152798881 \h </w:instrText>
        </w:r>
        <w:r w:rsidR="00F618E7">
          <w:rPr>
            <w:noProof/>
            <w:webHidden/>
          </w:rPr>
        </w:r>
        <w:r w:rsidR="00F618E7">
          <w:rPr>
            <w:noProof/>
            <w:webHidden/>
          </w:rPr>
          <w:fldChar w:fldCharType="separate"/>
        </w:r>
        <w:r w:rsidR="00FA3583">
          <w:rPr>
            <w:noProof/>
            <w:webHidden/>
          </w:rPr>
          <w:t>36</w:t>
        </w:r>
        <w:r w:rsidR="00F618E7">
          <w:rPr>
            <w:noProof/>
            <w:webHidden/>
          </w:rPr>
          <w:fldChar w:fldCharType="end"/>
        </w:r>
      </w:hyperlink>
    </w:p>
    <w:p w14:paraId="066036EF" w14:textId="422893E3" w:rsidR="00F618E7" w:rsidRDefault="00000000">
      <w:pPr>
        <w:pStyle w:val="TableofFigures"/>
        <w:tabs>
          <w:tab w:val="right" w:leader="dot" w:pos="9350"/>
        </w:tabs>
        <w:rPr>
          <w:rFonts w:asciiTheme="minorHAnsi" w:hAnsiTheme="minorHAnsi"/>
          <w:noProof/>
          <w:kern w:val="2"/>
          <w14:ligatures w14:val="standardContextual"/>
        </w:rPr>
      </w:pPr>
      <w:hyperlink w:anchor="_Toc152798882" w:history="1">
        <w:r w:rsidR="00F618E7" w:rsidRPr="00537570">
          <w:rPr>
            <w:rStyle w:val="Hyperlink"/>
            <w:noProof/>
          </w:rPr>
          <w:t>Hình 5</w:t>
        </w:r>
        <w:r w:rsidR="00F618E7" w:rsidRPr="00537570">
          <w:rPr>
            <w:rStyle w:val="Hyperlink"/>
            <w:noProof/>
          </w:rPr>
          <w:noBreakHyphen/>
          <w:t>1 Quản lý khác</w:t>
        </w:r>
        <w:r w:rsidR="00F618E7">
          <w:rPr>
            <w:noProof/>
            <w:webHidden/>
          </w:rPr>
          <w:tab/>
        </w:r>
        <w:r w:rsidR="00F618E7">
          <w:rPr>
            <w:noProof/>
            <w:webHidden/>
          </w:rPr>
          <w:fldChar w:fldCharType="begin"/>
        </w:r>
        <w:r w:rsidR="00F618E7">
          <w:rPr>
            <w:noProof/>
            <w:webHidden/>
          </w:rPr>
          <w:instrText xml:space="preserve"> PAGEREF _Toc152798882 \h </w:instrText>
        </w:r>
        <w:r w:rsidR="00F618E7">
          <w:rPr>
            <w:noProof/>
            <w:webHidden/>
          </w:rPr>
        </w:r>
        <w:r w:rsidR="00F618E7">
          <w:rPr>
            <w:noProof/>
            <w:webHidden/>
          </w:rPr>
          <w:fldChar w:fldCharType="separate"/>
        </w:r>
        <w:r w:rsidR="00FA3583">
          <w:rPr>
            <w:noProof/>
            <w:webHidden/>
          </w:rPr>
          <w:t>37</w:t>
        </w:r>
        <w:r w:rsidR="00F618E7">
          <w:rPr>
            <w:noProof/>
            <w:webHidden/>
          </w:rPr>
          <w:fldChar w:fldCharType="end"/>
        </w:r>
      </w:hyperlink>
    </w:p>
    <w:p w14:paraId="342835EF" w14:textId="009893FD" w:rsidR="00F618E7" w:rsidRDefault="00000000">
      <w:pPr>
        <w:pStyle w:val="TableofFigures"/>
        <w:tabs>
          <w:tab w:val="right" w:leader="dot" w:pos="9350"/>
        </w:tabs>
        <w:rPr>
          <w:rFonts w:asciiTheme="minorHAnsi" w:hAnsiTheme="minorHAnsi"/>
          <w:noProof/>
          <w:kern w:val="2"/>
          <w14:ligatures w14:val="standardContextual"/>
        </w:rPr>
      </w:pPr>
      <w:hyperlink w:anchor="_Toc152798883" w:history="1">
        <w:r w:rsidR="00F618E7" w:rsidRPr="00537570">
          <w:rPr>
            <w:rStyle w:val="Hyperlink"/>
            <w:noProof/>
          </w:rPr>
          <w:t>Hình 5</w:t>
        </w:r>
        <w:r w:rsidR="00F618E7" w:rsidRPr="00537570">
          <w:rPr>
            <w:rStyle w:val="Hyperlink"/>
            <w:noProof/>
          </w:rPr>
          <w:noBreakHyphen/>
          <w:t>2 Quản lý tên Thánh</w:t>
        </w:r>
        <w:r w:rsidR="00F618E7">
          <w:rPr>
            <w:noProof/>
            <w:webHidden/>
          </w:rPr>
          <w:tab/>
        </w:r>
        <w:r w:rsidR="00F618E7">
          <w:rPr>
            <w:noProof/>
            <w:webHidden/>
          </w:rPr>
          <w:fldChar w:fldCharType="begin"/>
        </w:r>
        <w:r w:rsidR="00F618E7">
          <w:rPr>
            <w:noProof/>
            <w:webHidden/>
          </w:rPr>
          <w:instrText xml:space="preserve"> PAGEREF _Toc152798883 \h </w:instrText>
        </w:r>
        <w:r w:rsidR="00F618E7">
          <w:rPr>
            <w:noProof/>
            <w:webHidden/>
          </w:rPr>
        </w:r>
        <w:r w:rsidR="00F618E7">
          <w:rPr>
            <w:noProof/>
            <w:webHidden/>
          </w:rPr>
          <w:fldChar w:fldCharType="separate"/>
        </w:r>
        <w:r w:rsidR="00FA3583">
          <w:rPr>
            <w:noProof/>
            <w:webHidden/>
          </w:rPr>
          <w:t>38</w:t>
        </w:r>
        <w:r w:rsidR="00F618E7">
          <w:rPr>
            <w:noProof/>
            <w:webHidden/>
          </w:rPr>
          <w:fldChar w:fldCharType="end"/>
        </w:r>
      </w:hyperlink>
    </w:p>
    <w:p w14:paraId="05A9D3C4" w14:textId="4B4FA26B" w:rsidR="00F618E7" w:rsidRDefault="00000000">
      <w:pPr>
        <w:pStyle w:val="TableofFigures"/>
        <w:tabs>
          <w:tab w:val="right" w:leader="dot" w:pos="9350"/>
        </w:tabs>
        <w:rPr>
          <w:rFonts w:asciiTheme="minorHAnsi" w:hAnsiTheme="minorHAnsi"/>
          <w:noProof/>
          <w:kern w:val="2"/>
          <w14:ligatures w14:val="standardContextual"/>
        </w:rPr>
      </w:pPr>
      <w:hyperlink w:anchor="_Toc152798884" w:history="1">
        <w:r w:rsidR="00F618E7" w:rsidRPr="00537570">
          <w:rPr>
            <w:rStyle w:val="Hyperlink"/>
            <w:noProof/>
          </w:rPr>
          <w:t>Hình 6</w:t>
        </w:r>
        <w:r w:rsidR="00F618E7" w:rsidRPr="00537570">
          <w:rPr>
            <w:rStyle w:val="Hyperlink"/>
            <w:noProof/>
          </w:rPr>
          <w:noBreakHyphen/>
          <w:t>1 Xuất dữ liệu</w:t>
        </w:r>
        <w:r w:rsidR="00F618E7">
          <w:rPr>
            <w:noProof/>
            <w:webHidden/>
          </w:rPr>
          <w:tab/>
        </w:r>
        <w:r w:rsidR="00F618E7">
          <w:rPr>
            <w:noProof/>
            <w:webHidden/>
          </w:rPr>
          <w:fldChar w:fldCharType="begin"/>
        </w:r>
        <w:r w:rsidR="00F618E7">
          <w:rPr>
            <w:noProof/>
            <w:webHidden/>
          </w:rPr>
          <w:instrText xml:space="preserve"> PAGEREF _Toc152798884 \h </w:instrText>
        </w:r>
        <w:r w:rsidR="00F618E7">
          <w:rPr>
            <w:noProof/>
            <w:webHidden/>
          </w:rPr>
        </w:r>
        <w:r w:rsidR="00F618E7">
          <w:rPr>
            <w:noProof/>
            <w:webHidden/>
          </w:rPr>
          <w:fldChar w:fldCharType="separate"/>
        </w:r>
        <w:r w:rsidR="00FA3583">
          <w:rPr>
            <w:noProof/>
            <w:webHidden/>
          </w:rPr>
          <w:t>39</w:t>
        </w:r>
        <w:r w:rsidR="00F618E7">
          <w:rPr>
            <w:noProof/>
            <w:webHidden/>
          </w:rPr>
          <w:fldChar w:fldCharType="end"/>
        </w:r>
      </w:hyperlink>
    </w:p>
    <w:p w14:paraId="5F2DB3AF" w14:textId="0A4C4D08" w:rsidR="00F618E7" w:rsidRDefault="00000000">
      <w:pPr>
        <w:pStyle w:val="TableofFigures"/>
        <w:tabs>
          <w:tab w:val="right" w:leader="dot" w:pos="9350"/>
        </w:tabs>
        <w:rPr>
          <w:rFonts w:asciiTheme="minorHAnsi" w:hAnsiTheme="minorHAnsi"/>
          <w:noProof/>
          <w:kern w:val="2"/>
          <w14:ligatures w14:val="standardContextual"/>
        </w:rPr>
      </w:pPr>
      <w:hyperlink w:anchor="_Toc152798885" w:history="1">
        <w:r w:rsidR="00F618E7" w:rsidRPr="00537570">
          <w:rPr>
            <w:rStyle w:val="Hyperlink"/>
            <w:noProof/>
          </w:rPr>
          <w:t>Hình 6</w:t>
        </w:r>
        <w:r w:rsidR="00F618E7" w:rsidRPr="00537570">
          <w:rPr>
            <w:rStyle w:val="Hyperlink"/>
            <w:noProof/>
          </w:rPr>
          <w:noBreakHyphen/>
          <w:t>2 Xuất dữ liệu Nữ tu/Cộng đoàn</w:t>
        </w:r>
        <w:r w:rsidR="00F618E7">
          <w:rPr>
            <w:noProof/>
            <w:webHidden/>
          </w:rPr>
          <w:tab/>
        </w:r>
        <w:r w:rsidR="00F618E7">
          <w:rPr>
            <w:noProof/>
            <w:webHidden/>
          </w:rPr>
          <w:fldChar w:fldCharType="begin"/>
        </w:r>
        <w:r w:rsidR="00F618E7">
          <w:rPr>
            <w:noProof/>
            <w:webHidden/>
          </w:rPr>
          <w:instrText xml:space="preserve"> PAGEREF _Toc152798885 \h </w:instrText>
        </w:r>
        <w:r w:rsidR="00F618E7">
          <w:rPr>
            <w:noProof/>
            <w:webHidden/>
          </w:rPr>
        </w:r>
        <w:r w:rsidR="00F618E7">
          <w:rPr>
            <w:noProof/>
            <w:webHidden/>
          </w:rPr>
          <w:fldChar w:fldCharType="separate"/>
        </w:r>
        <w:r w:rsidR="00FA3583">
          <w:rPr>
            <w:noProof/>
            <w:webHidden/>
          </w:rPr>
          <w:t>39</w:t>
        </w:r>
        <w:r w:rsidR="00F618E7">
          <w:rPr>
            <w:noProof/>
            <w:webHidden/>
          </w:rPr>
          <w:fldChar w:fldCharType="end"/>
        </w:r>
      </w:hyperlink>
    </w:p>
    <w:p w14:paraId="7753243A" w14:textId="5D863ED7" w:rsidR="00F618E7" w:rsidRDefault="00000000">
      <w:pPr>
        <w:pStyle w:val="TableofFigures"/>
        <w:tabs>
          <w:tab w:val="right" w:leader="dot" w:pos="9350"/>
        </w:tabs>
        <w:rPr>
          <w:rFonts w:asciiTheme="minorHAnsi" w:hAnsiTheme="minorHAnsi"/>
          <w:noProof/>
          <w:kern w:val="2"/>
          <w14:ligatures w14:val="standardContextual"/>
        </w:rPr>
      </w:pPr>
      <w:hyperlink w:anchor="_Toc152798886" w:history="1">
        <w:r w:rsidR="00F618E7" w:rsidRPr="00537570">
          <w:rPr>
            <w:rStyle w:val="Hyperlink"/>
            <w:noProof/>
          </w:rPr>
          <w:t>Hình 7</w:t>
        </w:r>
        <w:r w:rsidR="00F618E7" w:rsidRPr="00537570">
          <w:rPr>
            <w:rStyle w:val="Hyperlink"/>
            <w:noProof/>
          </w:rPr>
          <w:noBreakHyphen/>
          <w:t>1 Sao lưu dữ liệu</w:t>
        </w:r>
        <w:r w:rsidR="00F618E7">
          <w:rPr>
            <w:noProof/>
            <w:webHidden/>
          </w:rPr>
          <w:tab/>
        </w:r>
        <w:r w:rsidR="00F618E7">
          <w:rPr>
            <w:noProof/>
            <w:webHidden/>
          </w:rPr>
          <w:fldChar w:fldCharType="begin"/>
        </w:r>
        <w:r w:rsidR="00F618E7">
          <w:rPr>
            <w:noProof/>
            <w:webHidden/>
          </w:rPr>
          <w:instrText xml:space="preserve"> PAGEREF _Toc152798886 \h </w:instrText>
        </w:r>
        <w:r w:rsidR="00F618E7">
          <w:rPr>
            <w:noProof/>
            <w:webHidden/>
          </w:rPr>
        </w:r>
        <w:r w:rsidR="00F618E7">
          <w:rPr>
            <w:noProof/>
            <w:webHidden/>
          </w:rPr>
          <w:fldChar w:fldCharType="separate"/>
        </w:r>
        <w:r w:rsidR="00FA3583">
          <w:rPr>
            <w:noProof/>
            <w:webHidden/>
          </w:rPr>
          <w:t>39</w:t>
        </w:r>
        <w:r w:rsidR="00F618E7">
          <w:rPr>
            <w:noProof/>
            <w:webHidden/>
          </w:rPr>
          <w:fldChar w:fldCharType="end"/>
        </w:r>
      </w:hyperlink>
    </w:p>
    <w:p w14:paraId="4BA1B53D" w14:textId="7A005107" w:rsidR="00F618E7" w:rsidRDefault="00000000">
      <w:pPr>
        <w:pStyle w:val="TableofFigures"/>
        <w:tabs>
          <w:tab w:val="right" w:leader="dot" w:pos="9350"/>
        </w:tabs>
        <w:rPr>
          <w:rFonts w:asciiTheme="minorHAnsi" w:hAnsiTheme="minorHAnsi"/>
          <w:noProof/>
          <w:kern w:val="2"/>
          <w14:ligatures w14:val="standardContextual"/>
        </w:rPr>
      </w:pPr>
      <w:hyperlink w:anchor="_Toc152798887" w:history="1">
        <w:r w:rsidR="00F618E7" w:rsidRPr="00537570">
          <w:rPr>
            <w:rStyle w:val="Hyperlink"/>
            <w:noProof/>
          </w:rPr>
          <w:t>Hình 7</w:t>
        </w:r>
        <w:r w:rsidR="00F618E7" w:rsidRPr="00537570">
          <w:rPr>
            <w:rStyle w:val="Hyperlink"/>
            <w:noProof/>
          </w:rPr>
          <w:noBreakHyphen/>
          <w:t>2 Thông tin ứng dụng – Thư mục sao lưu tự động</w:t>
        </w:r>
        <w:r w:rsidR="00F618E7">
          <w:rPr>
            <w:noProof/>
            <w:webHidden/>
          </w:rPr>
          <w:tab/>
        </w:r>
        <w:r w:rsidR="00F618E7">
          <w:rPr>
            <w:noProof/>
            <w:webHidden/>
          </w:rPr>
          <w:fldChar w:fldCharType="begin"/>
        </w:r>
        <w:r w:rsidR="00F618E7">
          <w:rPr>
            <w:noProof/>
            <w:webHidden/>
          </w:rPr>
          <w:instrText xml:space="preserve"> PAGEREF _Toc152798887 \h </w:instrText>
        </w:r>
        <w:r w:rsidR="00F618E7">
          <w:rPr>
            <w:noProof/>
            <w:webHidden/>
          </w:rPr>
        </w:r>
        <w:r w:rsidR="00F618E7">
          <w:rPr>
            <w:noProof/>
            <w:webHidden/>
          </w:rPr>
          <w:fldChar w:fldCharType="separate"/>
        </w:r>
        <w:r w:rsidR="00FA3583">
          <w:rPr>
            <w:noProof/>
            <w:webHidden/>
          </w:rPr>
          <w:t>40</w:t>
        </w:r>
        <w:r w:rsidR="00F618E7">
          <w:rPr>
            <w:noProof/>
            <w:webHidden/>
          </w:rPr>
          <w:fldChar w:fldCharType="end"/>
        </w:r>
      </w:hyperlink>
    </w:p>
    <w:p w14:paraId="15B2BBDB" w14:textId="78D0CBCD" w:rsidR="00F618E7" w:rsidRDefault="00000000">
      <w:pPr>
        <w:pStyle w:val="TableofFigures"/>
        <w:tabs>
          <w:tab w:val="right" w:leader="dot" w:pos="9350"/>
        </w:tabs>
        <w:rPr>
          <w:rFonts w:asciiTheme="minorHAnsi" w:hAnsiTheme="minorHAnsi"/>
          <w:noProof/>
          <w:kern w:val="2"/>
          <w14:ligatures w14:val="standardContextual"/>
        </w:rPr>
      </w:pPr>
      <w:hyperlink w:anchor="_Toc152798888" w:history="1">
        <w:r w:rsidR="00F618E7" w:rsidRPr="00537570">
          <w:rPr>
            <w:rStyle w:val="Hyperlink"/>
            <w:noProof/>
          </w:rPr>
          <w:t>Hình 8</w:t>
        </w:r>
        <w:r w:rsidR="00F618E7" w:rsidRPr="00537570">
          <w:rPr>
            <w:rStyle w:val="Hyperlink"/>
            <w:noProof/>
          </w:rPr>
          <w:noBreakHyphen/>
          <w:t>1 Thông tin ứng dụng – Thư mục sao lưu tự động</w:t>
        </w:r>
        <w:r w:rsidR="00F618E7">
          <w:rPr>
            <w:noProof/>
            <w:webHidden/>
          </w:rPr>
          <w:tab/>
        </w:r>
        <w:r w:rsidR="00F618E7">
          <w:rPr>
            <w:noProof/>
            <w:webHidden/>
          </w:rPr>
          <w:fldChar w:fldCharType="begin"/>
        </w:r>
        <w:r w:rsidR="00F618E7">
          <w:rPr>
            <w:noProof/>
            <w:webHidden/>
          </w:rPr>
          <w:instrText xml:space="preserve"> PAGEREF _Toc152798888 \h </w:instrText>
        </w:r>
        <w:r w:rsidR="00F618E7">
          <w:rPr>
            <w:noProof/>
            <w:webHidden/>
          </w:rPr>
        </w:r>
        <w:r w:rsidR="00F618E7">
          <w:rPr>
            <w:noProof/>
            <w:webHidden/>
          </w:rPr>
          <w:fldChar w:fldCharType="separate"/>
        </w:r>
        <w:r w:rsidR="00FA3583">
          <w:rPr>
            <w:noProof/>
            <w:webHidden/>
          </w:rPr>
          <w:t>41</w:t>
        </w:r>
        <w:r w:rsidR="00F618E7">
          <w:rPr>
            <w:noProof/>
            <w:webHidden/>
          </w:rPr>
          <w:fldChar w:fldCharType="end"/>
        </w:r>
      </w:hyperlink>
    </w:p>
    <w:p w14:paraId="04DD7A1C" w14:textId="6E26F998" w:rsidR="00F618E7" w:rsidRDefault="00000000">
      <w:pPr>
        <w:pStyle w:val="TableofFigures"/>
        <w:tabs>
          <w:tab w:val="right" w:leader="dot" w:pos="9350"/>
        </w:tabs>
        <w:rPr>
          <w:rFonts w:asciiTheme="minorHAnsi" w:hAnsiTheme="minorHAnsi"/>
          <w:noProof/>
          <w:kern w:val="2"/>
          <w14:ligatures w14:val="standardContextual"/>
        </w:rPr>
      </w:pPr>
      <w:hyperlink w:anchor="_Toc152798889" w:history="1">
        <w:r w:rsidR="00F618E7" w:rsidRPr="00537570">
          <w:rPr>
            <w:rStyle w:val="Hyperlink"/>
            <w:noProof/>
          </w:rPr>
          <w:t>Hình 9</w:t>
        </w:r>
        <w:r w:rsidR="00F618E7" w:rsidRPr="00537570">
          <w:rPr>
            <w:rStyle w:val="Hyperlink"/>
            <w:noProof/>
          </w:rPr>
          <w:noBreakHyphen/>
          <w:t>1 Màn hình chính – cập nhật thông tin</w:t>
        </w:r>
        <w:r w:rsidR="00F618E7">
          <w:rPr>
            <w:noProof/>
            <w:webHidden/>
          </w:rPr>
          <w:tab/>
        </w:r>
        <w:r w:rsidR="00F618E7">
          <w:rPr>
            <w:noProof/>
            <w:webHidden/>
          </w:rPr>
          <w:fldChar w:fldCharType="begin"/>
        </w:r>
        <w:r w:rsidR="00F618E7">
          <w:rPr>
            <w:noProof/>
            <w:webHidden/>
          </w:rPr>
          <w:instrText xml:space="preserve"> PAGEREF _Toc152798889 \h </w:instrText>
        </w:r>
        <w:r w:rsidR="00F618E7">
          <w:rPr>
            <w:noProof/>
            <w:webHidden/>
          </w:rPr>
        </w:r>
        <w:r w:rsidR="00F618E7">
          <w:rPr>
            <w:noProof/>
            <w:webHidden/>
          </w:rPr>
          <w:fldChar w:fldCharType="separate"/>
        </w:r>
        <w:r w:rsidR="00FA3583">
          <w:rPr>
            <w:noProof/>
            <w:webHidden/>
          </w:rPr>
          <w:t>42</w:t>
        </w:r>
        <w:r w:rsidR="00F618E7">
          <w:rPr>
            <w:noProof/>
            <w:webHidden/>
          </w:rPr>
          <w:fldChar w:fldCharType="end"/>
        </w:r>
      </w:hyperlink>
    </w:p>
    <w:p w14:paraId="67DF0CB4" w14:textId="3FA22477" w:rsidR="00A62F9B" w:rsidRDefault="00CB68A7">
      <w:r>
        <w:fldChar w:fldCharType="end"/>
      </w:r>
      <w:r w:rsidR="00A62F9B">
        <w:br w:type="page"/>
      </w:r>
    </w:p>
    <w:p w14:paraId="774A8954" w14:textId="0FB6837D" w:rsidR="00F64BBE" w:rsidRDefault="00F64BBE" w:rsidP="00CE2128">
      <w:pPr>
        <w:pStyle w:val="Heading1"/>
        <w:numPr>
          <w:ilvl w:val="0"/>
          <w:numId w:val="0"/>
        </w:numPr>
        <w:ind w:left="432" w:hanging="432"/>
      </w:pPr>
      <w:bookmarkStart w:id="14" w:name="_Toc152798813"/>
      <w:r>
        <w:lastRenderedPageBreak/>
        <w:t>Thuật ngữ</w:t>
      </w:r>
      <w:bookmarkEnd w:id="14"/>
    </w:p>
    <w:tbl>
      <w:tblPr>
        <w:tblStyle w:val="TableGrid"/>
        <w:tblW w:w="0" w:type="auto"/>
        <w:tblLook w:val="04A0" w:firstRow="1" w:lastRow="0" w:firstColumn="1" w:lastColumn="0" w:noHBand="0" w:noVBand="1"/>
      </w:tblPr>
      <w:tblGrid>
        <w:gridCol w:w="2425"/>
        <w:gridCol w:w="6925"/>
      </w:tblGrid>
      <w:tr w:rsidR="00A62F9B" w14:paraId="2ECAE4A5" w14:textId="77777777" w:rsidTr="008D7111">
        <w:tc>
          <w:tcPr>
            <w:tcW w:w="2425" w:type="dxa"/>
            <w:shd w:val="clear" w:color="auto" w:fill="D9D9D9" w:themeFill="background1" w:themeFillShade="D9"/>
          </w:tcPr>
          <w:p w14:paraId="445B337C" w14:textId="0CB411C7" w:rsidR="00A62F9B" w:rsidRPr="008D7111" w:rsidRDefault="00A62F9B">
            <w:pPr>
              <w:rPr>
                <w:b/>
                <w:bCs/>
              </w:rPr>
            </w:pPr>
            <w:r w:rsidRPr="008D7111">
              <w:rPr>
                <w:b/>
                <w:bCs/>
              </w:rPr>
              <w:t>Thuật ngữ</w:t>
            </w:r>
          </w:p>
        </w:tc>
        <w:tc>
          <w:tcPr>
            <w:tcW w:w="6925" w:type="dxa"/>
            <w:shd w:val="clear" w:color="auto" w:fill="D9D9D9" w:themeFill="background1" w:themeFillShade="D9"/>
          </w:tcPr>
          <w:p w14:paraId="79D30099" w14:textId="4892D69B" w:rsidR="00A62F9B" w:rsidRPr="008D7111" w:rsidRDefault="00A62F9B">
            <w:pPr>
              <w:rPr>
                <w:b/>
                <w:bCs/>
              </w:rPr>
            </w:pPr>
            <w:r w:rsidRPr="008D7111">
              <w:rPr>
                <w:b/>
                <w:bCs/>
              </w:rPr>
              <w:t>Nội dung</w:t>
            </w:r>
          </w:p>
        </w:tc>
      </w:tr>
      <w:tr w:rsidR="00A62F9B" w14:paraId="0E7C19AF" w14:textId="77777777" w:rsidTr="0026116D">
        <w:tc>
          <w:tcPr>
            <w:tcW w:w="2425" w:type="dxa"/>
          </w:tcPr>
          <w:p w14:paraId="38B2598B" w14:textId="77777777" w:rsidR="00A62F9B" w:rsidRDefault="00A62F9B"/>
        </w:tc>
        <w:tc>
          <w:tcPr>
            <w:tcW w:w="6925" w:type="dxa"/>
          </w:tcPr>
          <w:p w14:paraId="2D220DE7" w14:textId="77777777" w:rsidR="00A62F9B" w:rsidRDefault="00A62F9B"/>
        </w:tc>
      </w:tr>
    </w:tbl>
    <w:p w14:paraId="32D1B03A" w14:textId="77777777" w:rsidR="00F64BBE" w:rsidRDefault="00F64BBE"/>
    <w:p w14:paraId="1CFB66A4" w14:textId="77777777" w:rsidR="00F64BBE" w:rsidRDefault="00F64BBE"/>
    <w:p w14:paraId="05FFE25B" w14:textId="77777777" w:rsidR="000C4ED5" w:rsidRDefault="000C4ED5">
      <w:pPr>
        <w:rPr>
          <w:rFonts w:asciiTheme="majorHAnsi" w:eastAsiaTheme="majorEastAsia" w:hAnsiTheme="majorHAnsi" w:cstheme="majorBidi"/>
          <w:color w:val="365F91" w:themeColor="accent1" w:themeShade="BF"/>
          <w:sz w:val="32"/>
          <w:szCs w:val="32"/>
        </w:rPr>
      </w:pPr>
      <w:r>
        <w:br w:type="page"/>
      </w:r>
    </w:p>
    <w:p w14:paraId="5013C770" w14:textId="0AB9690E" w:rsidR="003649BA" w:rsidRDefault="008D087C" w:rsidP="00861B1B">
      <w:pPr>
        <w:pStyle w:val="Heading1"/>
        <w:numPr>
          <w:ilvl w:val="0"/>
          <w:numId w:val="1"/>
        </w:numPr>
      </w:pPr>
      <w:bookmarkStart w:id="15" w:name="_Toc152798814"/>
      <w:r>
        <w:lastRenderedPageBreak/>
        <w:t>Giới thiệu</w:t>
      </w:r>
      <w:bookmarkEnd w:id="15"/>
    </w:p>
    <w:p w14:paraId="0810171A" w14:textId="77777777" w:rsidR="00B74C38" w:rsidRDefault="00B74C38">
      <w:pPr>
        <w:rPr>
          <w:noProof/>
        </w:rPr>
      </w:pPr>
    </w:p>
    <w:p w14:paraId="21D6F565" w14:textId="544F7A35" w:rsidR="003649BA" w:rsidRDefault="00B74C38">
      <w:r>
        <w:rPr>
          <w:noProof/>
        </w:rPr>
        <w:drawing>
          <wp:anchor distT="0" distB="0" distL="114300" distR="114300" simplePos="0" relativeHeight="251657214" behindDoc="0" locked="0" layoutInCell="1" allowOverlap="1" wp14:anchorId="30722B6A" wp14:editId="733F092A">
            <wp:simplePos x="0" y="0"/>
            <wp:positionH relativeFrom="column">
              <wp:posOffset>0</wp:posOffset>
            </wp:positionH>
            <wp:positionV relativeFrom="paragraph">
              <wp:posOffset>3246120</wp:posOffset>
            </wp:positionV>
            <wp:extent cx="5848350" cy="3146425"/>
            <wp:effectExtent l="0" t="0" r="0" b="0"/>
            <wp:wrapTopAndBottom/>
            <wp:docPr id="521880178" name="Picture 52188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80178" name="Picture 521880178"/>
                    <pic:cNvPicPr>
                      <a:picLocks noChangeAspect="1"/>
                    </pic:cNvPicPr>
                  </pic:nvPicPr>
                  <pic:blipFill rotWithShape="1">
                    <a:blip r:embed="rId6" cstate="print">
                      <a:extLst>
                        <a:ext uri="{28A0092B-C50C-407E-A947-70E740481C1C}">
                          <a14:useLocalDpi xmlns:a14="http://schemas.microsoft.com/office/drawing/2010/main" val="0"/>
                        </a:ext>
                      </a:extLst>
                    </a:blip>
                    <a:srcRect b="4328"/>
                    <a:stretch/>
                  </pic:blipFill>
                  <pic:spPr bwMode="auto">
                    <a:xfrm>
                      <a:off x="0" y="0"/>
                      <a:ext cx="5848350" cy="314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0C02">
        <w:rPr>
          <w:noProof/>
        </w:rPr>
        <mc:AlternateContent>
          <mc:Choice Requires="wps">
            <w:drawing>
              <wp:anchor distT="0" distB="0" distL="114300" distR="114300" simplePos="0" relativeHeight="251658239" behindDoc="0" locked="0" layoutInCell="1" allowOverlap="1" wp14:anchorId="1BC95014" wp14:editId="62A60984">
                <wp:simplePos x="0" y="0"/>
                <wp:positionH relativeFrom="column">
                  <wp:posOffset>35626</wp:posOffset>
                </wp:positionH>
                <wp:positionV relativeFrom="paragraph">
                  <wp:posOffset>3697753</wp:posOffset>
                </wp:positionV>
                <wp:extent cx="5694218" cy="2379692"/>
                <wp:effectExtent l="0" t="0" r="20955" b="20955"/>
                <wp:wrapNone/>
                <wp:docPr id="705923124" name="Rounded Rectangle 1"/>
                <wp:cNvGraphicFramePr/>
                <a:graphic xmlns:a="http://schemas.openxmlformats.org/drawingml/2006/main">
                  <a:graphicData uri="http://schemas.microsoft.com/office/word/2010/wordprocessingShape">
                    <wps:wsp>
                      <wps:cNvSpPr/>
                      <wps:spPr>
                        <a:xfrm>
                          <a:off x="0" y="0"/>
                          <a:ext cx="5694218" cy="2379692"/>
                        </a:xfrm>
                        <a:prstGeom prst="roundRect">
                          <a:avLst>
                            <a:gd name="adj" fmla="val 4248"/>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626006" id="Rounded Rectangle 1" o:spid="_x0000_s1026" style="position:absolute;margin-left:2.8pt;margin-top:291.15pt;width:448.35pt;height:187.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78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" filled="f" strokecolor="red" strokeweight="1.5pt"/>
            </w:pict>
          </mc:Fallback>
        </mc:AlternateContent>
      </w:r>
      <w:r w:rsidR="006644D0">
        <w:rPr>
          <w:noProof/>
        </w:rPr>
        <mc:AlternateContent>
          <mc:Choice Requires="wps">
            <w:drawing>
              <wp:anchor distT="0" distB="0" distL="114300" distR="114300" simplePos="0" relativeHeight="251688960" behindDoc="0" locked="0" layoutInCell="1" allowOverlap="1" wp14:anchorId="4F1AD98F" wp14:editId="4C83ED44">
                <wp:simplePos x="0" y="0"/>
                <wp:positionH relativeFrom="column">
                  <wp:posOffset>3710544</wp:posOffset>
                </wp:positionH>
                <wp:positionV relativeFrom="paragraph">
                  <wp:posOffset>5777313</wp:posOffset>
                </wp:positionV>
                <wp:extent cx="1131570" cy="229870"/>
                <wp:effectExtent l="546100" t="0" r="11430" b="278130"/>
                <wp:wrapNone/>
                <wp:docPr id="655204191" name="Line Callout 2 5"/>
                <wp:cNvGraphicFramePr/>
                <a:graphic xmlns:a="http://schemas.openxmlformats.org/drawingml/2006/main">
                  <a:graphicData uri="http://schemas.microsoft.com/office/word/2010/wordprocessingShape">
                    <wps:wsp>
                      <wps:cNvSpPr/>
                      <wps:spPr>
                        <a:xfrm>
                          <a:off x="0" y="0"/>
                          <a:ext cx="1131570" cy="229870"/>
                        </a:xfrm>
                        <a:prstGeom prst="borderCallout2">
                          <a:avLst>
                            <a:gd name="adj1" fmla="val 18750"/>
                            <a:gd name="adj2" fmla="val -1111"/>
                            <a:gd name="adj3" fmla="val 125939"/>
                            <a:gd name="adj4" fmla="val -14752"/>
                            <a:gd name="adj5" fmla="val 203014"/>
                            <a:gd name="adj6" fmla="val -46290"/>
                          </a:avLst>
                        </a:prstGeom>
                        <a:solidFill>
                          <a:schemeClr val="lt1"/>
                        </a:solidFill>
                        <a:ln w="6350">
                          <a:solidFill>
                            <a:srgbClr val="FF0000"/>
                          </a:solidFill>
                          <a:headEnd type="oval" w="sm" len="sm"/>
                          <a:tailEnd type="oval" w="sm" len="sm"/>
                        </a:ln>
                      </wps:spPr>
                      <wps:txbx>
                        <w:txbxContent>
                          <w:p w14:paraId="0D14C060" w14:textId="3E91187F" w:rsidR="005D39EF" w:rsidRPr="00A640F8" w:rsidRDefault="005D39EF" w:rsidP="005D39EF">
                            <w:pPr>
                              <w:jc w:val="center"/>
                              <w:rPr>
                                <w:sz w:val="16"/>
                                <w:szCs w:val="16"/>
                              </w:rPr>
                            </w:pPr>
                            <w:r>
                              <w:rPr>
                                <w:sz w:val="16"/>
                                <w:szCs w:val="16"/>
                              </w:rPr>
                              <w:t>Lọc dữ liệu</w:t>
                            </w:r>
                          </w:p>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F1AD98F"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5" o:spid="_x0000_s1026" type="#_x0000_t48" style="position:absolute;margin-left:292.15pt;margin-top:454.9pt;width:89.1pt;height:18.1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" adj="-9999,43851,-3186,27203,-240" fillcolor="white [3201]" strokecolor="red" strokeweight=".5pt">
                <v:stroke startarrow="oval" startarrowwidth="narrow" startarrowlength="short" endarrow="oval" endarrowwidth="narrow" endarrowlength="short"/>
                <v:textbox inset="3.6pt,,3.6pt">
                  <w:txbxContent>
                    <w:p w14:paraId="0D14C060" w14:textId="3E91187F" w:rsidR="005D39EF" w:rsidRPr="00A640F8" w:rsidRDefault="005D39EF" w:rsidP="005D39EF">
                      <w:pPr>
                        <w:jc w:val="center"/>
                        <w:rPr>
                          <w:sz w:val="16"/>
                          <w:szCs w:val="16"/>
                        </w:rPr>
                      </w:pPr>
                      <w:r>
                        <w:rPr>
                          <w:sz w:val="16"/>
                          <w:szCs w:val="16"/>
                        </w:rPr>
                        <w:t>Lọc dữ liệu</w:t>
                      </w:r>
                    </w:p>
                  </w:txbxContent>
                </v:textbox>
                <o:callout v:ext="edit" minusy="t"/>
              </v:shape>
            </w:pict>
          </mc:Fallback>
        </mc:AlternateContent>
      </w:r>
      <w:r w:rsidR="006644D0">
        <w:rPr>
          <w:noProof/>
        </w:rPr>
        <mc:AlternateContent>
          <mc:Choice Requires="wps">
            <w:drawing>
              <wp:anchor distT="0" distB="0" distL="114300" distR="114300" simplePos="0" relativeHeight="251686912" behindDoc="0" locked="0" layoutInCell="1" allowOverlap="1" wp14:anchorId="58043678" wp14:editId="09D0DDB5">
                <wp:simplePos x="0" y="0"/>
                <wp:positionH relativeFrom="column">
                  <wp:posOffset>677833</wp:posOffset>
                </wp:positionH>
                <wp:positionV relativeFrom="paragraph">
                  <wp:posOffset>6201682</wp:posOffset>
                </wp:positionV>
                <wp:extent cx="4783794" cy="120266"/>
                <wp:effectExtent l="12700" t="12700" r="17145" b="6985"/>
                <wp:wrapNone/>
                <wp:docPr id="1639957914" name="Rounded Rectangle 1"/>
                <wp:cNvGraphicFramePr/>
                <a:graphic xmlns:a="http://schemas.openxmlformats.org/drawingml/2006/main">
                  <a:graphicData uri="http://schemas.microsoft.com/office/word/2010/wordprocessingShape">
                    <wps:wsp>
                      <wps:cNvSpPr/>
                      <wps:spPr>
                        <a:xfrm>
                          <a:off x="0" y="0"/>
                          <a:ext cx="4783794" cy="120266"/>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781BA8" id="Rounded Rectangle 1" o:spid="_x0000_s1026" style="position:absolute;margin-left:53.35pt;margin-top:488.3pt;width:376.7pt;height:9.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" filled="f" strokecolor="red" strokeweight="1.5pt"/>
            </w:pict>
          </mc:Fallback>
        </mc:AlternateContent>
      </w:r>
      <w:r w:rsidR="00981D5B">
        <w:rPr>
          <w:noProof/>
        </w:rPr>
        <mc:AlternateContent>
          <mc:Choice Requires="wps">
            <w:drawing>
              <wp:anchor distT="0" distB="0" distL="114300" distR="114300" simplePos="0" relativeHeight="251676672" behindDoc="0" locked="0" layoutInCell="1" allowOverlap="1" wp14:anchorId="0E1B2D6D" wp14:editId="531CEF35">
                <wp:simplePos x="0" y="0"/>
                <wp:positionH relativeFrom="column">
                  <wp:posOffset>1004290</wp:posOffset>
                </wp:positionH>
                <wp:positionV relativeFrom="paragraph">
                  <wp:posOffset>4227030</wp:posOffset>
                </wp:positionV>
                <wp:extent cx="711694" cy="1038266"/>
                <wp:effectExtent l="0" t="0" r="12700" b="28575"/>
                <wp:wrapNone/>
                <wp:docPr id="849118502" name="Rounded Rectangle 1"/>
                <wp:cNvGraphicFramePr/>
                <a:graphic xmlns:a="http://schemas.openxmlformats.org/drawingml/2006/main">
                  <a:graphicData uri="http://schemas.microsoft.com/office/word/2010/wordprocessingShape">
                    <wps:wsp>
                      <wps:cNvSpPr/>
                      <wps:spPr>
                        <a:xfrm>
                          <a:off x="0" y="0"/>
                          <a:ext cx="711694" cy="1038266"/>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7B6054" id="Rounded Rectangle 1" o:spid="_x0000_s1026" style="position:absolute;margin-left:79.1pt;margin-top:332.85pt;width:56.05pt;height:8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" filled="f" strokecolor="red" strokeweight="1.5pt"/>
            </w:pict>
          </mc:Fallback>
        </mc:AlternateContent>
      </w:r>
      <w:r w:rsidR="00E57551">
        <w:rPr>
          <w:noProof/>
        </w:rPr>
        <mc:AlternateContent>
          <mc:Choice Requires="wps">
            <w:drawing>
              <wp:anchor distT="0" distB="0" distL="114300" distR="114300" simplePos="0" relativeHeight="251674624" behindDoc="0" locked="0" layoutInCell="1" allowOverlap="1" wp14:anchorId="59C3E216" wp14:editId="4EB43531">
                <wp:simplePos x="0" y="0"/>
                <wp:positionH relativeFrom="column">
                  <wp:posOffset>2788837</wp:posOffset>
                </wp:positionH>
                <wp:positionV relativeFrom="paragraph">
                  <wp:posOffset>3394554</wp:posOffset>
                </wp:positionV>
                <wp:extent cx="1131570" cy="229870"/>
                <wp:effectExtent l="1765300" t="101600" r="11430" b="11430"/>
                <wp:wrapNone/>
                <wp:docPr id="517888111" name="Line Callout 2 5"/>
                <wp:cNvGraphicFramePr/>
                <a:graphic xmlns:a="http://schemas.openxmlformats.org/drawingml/2006/main">
                  <a:graphicData uri="http://schemas.microsoft.com/office/word/2010/wordprocessingShape">
                    <wps:wsp>
                      <wps:cNvSpPr/>
                      <wps:spPr>
                        <a:xfrm>
                          <a:off x="0" y="0"/>
                          <a:ext cx="1131570" cy="229870"/>
                        </a:xfrm>
                        <a:prstGeom prst="borderCallout2">
                          <a:avLst>
                            <a:gd name="adj1" fmla="val 18750"/>
                            <a:gd name="adj2" fmla="val -1111"/>
                            <a:gd name="adj3" fmla="val -36036"/>
                            <a:gd name="adj4" fmla="val -12816"/>
                            <a:gd name="adj5" fmla="val -35183"/>
                            <a:gd name="adj6" fmla="val -154195"/>
                          </a:avLst>
                        </a:prstGeom>
                        <a:solidFill>
                          <a:schemeClr val="lt1"/>
                        </a:solidFill>
                        <a:ln w="6350">
                          <a:solidFill>
                            <a:srgbClr val="FF0000"/>
                          </a:solidFill>
                          <a:headEnd type="oval" w="sm" len="sm"/>
                          <a:tailEnd type="oval" w="sm" len="sm"/>
                        </a:ln>
                      </wps:spPr>
                      <wps:txbx>
                        <w:txbxContent>
                          <w:p w14:paraId="1D320E46" w14:textId="1AE4A221" w:rsidR="002434AB" w:rsidRPr="00A640F8" w:rsidRDefault="002434AB" w:rsidP="002434AB">
                            <w:pPr>
                              <w:jc w:val="center"/>
                              <w:rPr>
                                <w:sz w:val="16"/>
                                <w:szCs w:val="16"/>
                              </w:rPr>
                            </w:pPr>
                            <w:r w:rsidRPr="00A640F8">
                              <w:rPr>
                                <w:sz w:val="16"/>
                                <w:szCs w:val="16"/>
                              </w:rPr>
                              <w:t>Trình đơn ứng dụng</w:t>
                            </w:r>
                          </w:p>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C3E216" id="_x0000_s1027" type="#_x0000_t48" style="position:absolute;margin-left:219.6pt;margin-top:267.3pt;width:89.1pt;height:18.1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" adj="-33306,-7600,-2768,-7784,-240" fillcolor="white [3201]" strokecolor="red" strokeweight=".5pt">
                <v:stroke startarrow="oval" startarrowwidth="narrow" startarrowlength="short" endarrow="oval" endarrowwidth="narrow" endarrowlength="short"/>
                <v:textbox inset="3.6pt,,3.6pt">
                  <w:txbxContent>
                    <w:p w14:paraId="1D320E46" w14:textId="1AE4A221" w:rsidR="002434AB" w:rsidRPr="00A640F8" w:rsidRDefault="002434AB" w:rsidP="002434AB">
                      <w:pPr>
                        <w:jc w:val="center"/>
                        <w:rPr>
                          <w:sz w:val="16"/>
                          <w:szCs w:val="16"/>
                        </w:rPr>
                      </w:pPr>
                      <w:r w:rsidRPr="00A640F8">
                        <w:rPr>
                          <w:sz w:val="16"/>
                          <w:szCs w:val="16"/>
                        </w:rPr>
                        <w:t>Trình đơn ứng dụng</w:t>
                      </w:r>
                    </w:p>
                  </w:txbxContent>
                </v:textbox>
              </v:shape>
            </w:pict>
          </mc:Fallback>
        </mc:AlternateContent>
      </w:r>
      <w:r w:rsidR="00E57551">
        <w:rPr>
          <w:noProof/>
        </w:rPr>
        <mc:AlternateContent>
          <mc:Choice Requires="wps">
            <w:drawing>
              <wp:anchor distT="0" distB="0" distL="114300" distR="114300" simplePos="0" relativeHeight="251672576" behindDoc="0" locked="0" layoutInCell="1" allowOverlap="1" wp14:anchorId="6606635F" wp14:editId="5992A3C6">
                <wp:simplePos x="0" y="0"/>
                <wp:positionH relativeFrom="margin">
                  <wp:align>left</wp:align>
                </wp:positionH>
                <wp:positionV relativeFrom="paragraph">
                  <wp:posOffset>3308036</wp:posOffset>
                </wp:positionV>
                <wp:extent cx="1016685" cy="69432"/>
                <wp:effectExtent l="0" t="0" r="12065" b="26035"/>
                <wp:wrapNone/>
                <wp:docPr id="1910748032" name="Rounded Rectangle 1"/>
                <wp:cNvGraphicFramePr/>
                <a:graphic xmlns:a="http://schemas.openxmlformats.org/drawingml/2006/main">
                  <a:graphicData uri="http://schemas.microsoft.com/office/word/2010/wordprocessingShape">
                    <wps:wsp>
                      <wps:cNvSpPr/>
                      <wps:spPr>
                        <a:xfrm>
                          <a:off x="0" y="0"/>
                          <a:ext cx="1016685" cy="69432"/>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40D513" id="Rounded Rectangle 1" o:spid="_x0000_s1026" style="position:absolute;margin-left:0;margin-top:260.5pt;width:80.05pt;height:5.45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" filled="f" strokecolor="red" strokeweight="1.5pt">
                <w10:wrap anchorx="margin"/>
              </v:roundrect>
            </w:pict>
          </mc:Fallback>
        </mc:AlternateContent>
      </w:r>
      <w:r w:rsidR="00E57551">
        <w:rPr>
          <w:noProof/>
        </w:rPr>
        <mc:AlternateContent>
          <mc:Choice Requires="wps">
            <w:drawing>
              <wp:anchor distT="0" distB="0" distL="114300" distR="114300" simplePos="0" relativeHeight="251669504" behindDoc="0" locked="0" layoutInCell="1" allowOverlap="1" wp14:anchorId="17C41DB6" wp14:editId="6625230A">
                <wp:simplePos x="0" y="0"/>
                <wp:positionH relativeFrom="margin">
                  <wp:align>left</wp:align>
                </wp:positionH>
                <wp:positionV relativeFrom="paragraph">
                  <wp:posOffset>3383057</wp:posOffset>
                </wp:positionV>
                <wp:extent cx="2253615" cy="172193"/>
                <wp:effectExtent l="0" t="0" r="13335" b="18415"/>
                <wp:wrapNone/>
                <wp:docPr id="203793237" name="Rounded Rectangle 1"/>
                <wp:cNvGraphicFramePr/>
                <a:graphic xmlns:a="http://schemas.openxmlformats.org/drawingml/2006/main">
                  <a:graphicData uri="http://schemas.microsoft.com/office/word/2010/wordprocessingShape">
                    <wps:wsp>
                      <wps:cNvSpPr/>
                      <wps:spPr>
                        <a:xfrm>
                          <a:off x="0" y="0"/>
                          <a:ext cx="2253615" cy="172193"/>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D39F37" id="Rounded Rectangle 1" o:spid="_x0000_s1026" style="position:absolute;margin-left:0;margin-top:266.4pt;width:177.45pt;height:13.5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" filled="f" strokecolor="red" strokeweight="1.5pt">
                <w10:wrap anchorx="margin"/>
              </v:roundrect>
            </w:pict>
          </mc:Fallback>
        </mc:AlternateContent>
      </w:r>
      <w:r w:rsidR="000029DD">
        <w:rPr>
          <w:noProof/>
        </w:rPr>
        <mc:AlternateContent>
          <mc:Choice Requires="wps">
            <w:drawing>
              <wp:anchor distT="0" distB="0" distL="114300" distR="114300" simplePos="0" relativeHeight="251678720" behindDoc="0" locked="0" layoutInCell="1" allowOverlap="1" wp14:anchorId="1B92A0D0" wp14:editId="445B94D6">
                <wp:simplePos x="0" y="0"/>
                <wp:positionH relativeFrom="column">
                  <wp:posOffset>2064549</wp:posOffset>
                </wp:positionH>
                <wp:positionV relativeFrom="paragraph">
                  <wp:posOffset>5092255</wp:posOffset>
                </wp:positionV>
                <wp:extent cx="1131570" cy="402651"/>
                <wp:effectExtent l="558800" t="152400" r="11430" b="16510"/>
                <wp:wrapNone/>
                <wp:docPr id="675540542" name="Line Callout 2 5"/>
                <wp:cNvGraphicFramePr/>
                <a:graphic xmlns:a="http://schemas.openxmlformats.org/drawingml/2006/main">
                  <a:graphicData uri="http://schemas.microsoft.com/office/word/2010/wordprocessingShape">
                    <wps:wsp>
                      <wps:cNvSpPr/>
                      <wps:spPr>
                        <a:xfrm>
                          <a:off x="0" y="0"/>
                          <a:ext cx="1131570" cy="402651"/>
                        </a:xfrm>
                        <a:prstGeom prst="borderCallout2">
                          <a:avLst>
                            <a:gd name="adj1" fmla="val 18750"/>
                            <a:gd name="adj2" fmla="val -1111"/>
                            <a:gd name="adj3" fmla="val 33041"/>
                            <a:gd name="adj4" fmla="val -23945"/>
                            <a:gd name="adj5" fmla="val -32801"/>
                            <a:gd name="adj6" fmla="val -46774"/>
                          </a:avLst>
                        </a:prstGeom>
                        <a:solidFill>
                          <a:schemeClr val="lt1"/>
                        </a:solidFill>
                        <a:ln w="6350">
                          <a:solidFill>
                            <a:srgbClr val="FF0000"/>
                          </a:solidFill>
                          <a:headEnd type="oval" w="sm" len="sm"/>
                          <a:tailEnd type="oval" w="sm" len="sm"/>
                        </a:ln>
                      </wps:spPr>
                      <wps:txbx>
                        <w:txbxContent>
                          <w:p w14:paraId="45199BF3" w14:textId="7FA3EFD3" w:rsidR="001362F3" w:rsidRDefault="001362F3" w:rsidP="000029DD">
                            <w:pPr>
                              <w:spacing w:after="0" w:line="240" w:lineRule="auto"/>
                              <w:jc w:val="center"/>
                              <w:rPr>
                                <w:sz w:val="16"/>
                                <w:szCs w:val="16"/>
                              </w:rPr>
                            </w:pPr>
                            <w:r w:rsidRPr="00A640F8">
                              <w:rPr>
                                <w:sz w:val="16"/>
                                <w:szCs w:val="16"/>
                              </w:rPr>
                              <w:t xml:space="preserve">Trình đơn </w:t>
                            </w:r>
                            <w:r>
                              <w:rPr>
                                <w:sz w:val="16"/>
                                <w:szCs w:val="16"/>
                              </w:rPr>
                              <w:t>ngữ cảnh</w:t>
                            </w:r>
                          </w:p>
                          <w:p w14:paraId="28E9DCED" w14:textId="7C68B445" w:rsidR="000029DD" w:rsidRPr="00A640F8" w:rsidRDefault="000029DD" w:rsidP="000029DD">
                            <w:pPr>
                              <w:spacing w:after="0" w:line="240" w:lineRule="auto"/>
                              <w:jc w:val="center"/>
                              <w:rPr>
                                <w:sz w:val="16"/>
                                <w:szCs w:val="16"/>
                              </w:rPr>
                            </w:pPr>
                            <w:r>
                              <w:rPr>
                                <w:sz w:val="16"/>
                                <w:szCs w:val="16"/>
                              </w:rPr>
                              <w:t>(click chuột phải)</w:t>
                            </w:r>
                          </w:p>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2A0D0" id="_x0000_s1028" type="#_x0000_t48" style="position:absolute;margin-left:162.55pt;margin-top:400.95pt;width:89.1pt;height:3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" adj="-10103,-7085,-5172,7137,-240" fillcolor="white [3201]" strokecolor="red" strokeweight=".5pt">
                <v:stroke startarrow="oval" startarrowwidth="narrow" startarrowlength="short" endarrow="oval" endarrowwidth="narrow" endarrowlength="short"/>
                <v:textbox inset="3.6pt,,3.6pt">
                  <w:txbxContent>
                    <w:p w14:paraId="45199BF3" w14:textId="7FA3EFD3" w:rsidR="001362F3" w:rsidRDefault="001362F3" w:rsidP="000029DD">
                      <w:pPr>
                        <w:spacing w:after="0" w:line="240" w:lineRule="auto"/>
                        <w:jc w:val="center"/>
                        <w:rPr>
                          <w:sz w:val="16"/>
                          <w:szCs w:val="16"/>
                        </w:rPr>
                      </w:pPr>
                      <w:r w:rsidRPr="00A640F8">
                        <w:rPr>
                          <w:sz w:val="16"/>
                          <w:szCs w:val="16"/>
                        </w:rPr>
                        <w:t xml:space="preserve">Trình đơn </w:t>
                      </w:r>
                      <w:r>
                        <w:rPr>
                          <w:sz w:val="16"/>
                          <w:szCs w:val="16"/>
                        </w:rPr>
                        <w:t>ngữ cảnh</w:t>
                      </w:r>
                    </w:p>
                    <w:p w14:paraId="28E9DCED" w14:textId="7C68B445" w:rsidR="000029DD" w:rsidRPr="00A640F8" w:rsidRDefault="000029DD" w:rsidP="000029DD">
                      <w:pPr>
                        <w:spacing w:after="0" w:line="240" w:lineRule="auto"/>
                        <w:jc w:val="center"/>
                        <w:rPr>
                          <w:sz w:val="16"/>
                          <w:szCs w:val="16"/>
                        </w:rPr>
                      </w:pPr>
                      <w:r>
                        <w:rPr>
                          <w:sz w:val="16"/>
                          <w:szCs w:val="16"/>
                        </w:rPr>
                        <w:t>(click chuột phải)</w:t>
                      </w:r>
                    </w:p>
                  </w:txbxContent>
                </v:textbox>
              </v:shape>
            </w:pict>
          </mc:Fallback>
        </mc:AlternateContent>
      </w:r>
      <w:r w:rsidR="002E4BB7">
        <w:rPr>
          <w:noProof/>
        </w:rPr>
        <mc:AlternateContent>
          <mc:Choice Requires="wps">
            <w:drawing>
              <wp:anchor distT="0" distB="0" distL="114300" distR="114300" simplePos="0" relativeHeight="251684864" behindDoc="0" locked="0" layoutInCell="1" allowOverlap="1" wp14:anchorId="33BD8A50" wp14:editId="0212AAF5">
                <wp:simplePos x="0" y="0"/>
                <wp:positionH relativeFrom="column">
                  <wp:posOffset>3827145</wp:posOffset>
                </wp:positionH>
                <wp:positionV relativeFrom="paragraph">
                  <wp:posOffset>4634865</wp:posOffset>
                </wp:positionV>
                <wp:extent cx="830580" cy="229870"/>
                <wp:effectExtent l="0" t="457200" r="756920" b="11430"/>
                <wp:wrapNone/>
                <wp:docPr id="803554109" name="Line Callout 2 5"/>
                <wp:cNvGraphicFramePr/>
                <a:graphic xmlns:a="http://schemas.openxmlformats.org/drawingml/2006/main">
                  <a:graphicData uri="http://schemas.microsoft.com/office/word/2010/wordprocessingShape">
                    <wps:wsp>
                      <wps:cNvSpPr/>
                      <wps:spPr>
                        <a:xfrm flipH="1">
                          <a:off x="0" y="0"/>
                          <a:ext cx="830580" cy="229870"/>
                        </a:xfrm>
                        <a:prstGeom prst="borderCallout2">
                          <a:avLst>
                            <a:gd name="adj1" fmla="val 18750"/>
                            <a:gd name="adj2" fmla="val -1111"/>
                            <a:gd name="adj3" fmla="val -36036"/>
                            <a:gd name="adj4" fmla="val -12816"/>
                            <a:gd name="adj5" fmla="val -190011"/>
                            <a:gd name="adj6" fmla="val -88255"/>
                          </a:avLst>
                        </a:prstGeom>
                        <a:solidFill>
                          <a:schemeClr val="lt1"/>
                        </a:solidFill>
                        <a:ln w="6350">
                          <a:solidFill>
                            <a:srgbClr val="FF0000"/>
                          </a:solidFill>
                          <a:headEnd type="oval" w="sm" len="sm"/>
                          <a:tailEnd type="oval" w="sm" len="sm"/>
                        </a:ln>
                      </wps:spPr>
                      <wps:txbx>
                        <w:txbxContent>
                          <w:p w14:paraId="4EC635B0" w14:textId="1B6CFD0B" w:rsidR="005D6776" w:rsidRPr="00A640F8" w:rsidRDefault="00762BD3" w:rsidP="005D6776">
                            <w:pPr>
                              <w:jc w:val="center"/>
                              <w:rPr>
                                <w:sz w:val="16"/>
                                <w:szCs w:val="16"/>
                              </w:rPr>
                            </w:pPr>
                            <w:r>
                              <w:rPr>
                                <w:sz w:val="16"/>
                                <w:szCs w:val="16"/>
                              </w:rPr>
                              <w:t>Vùng hiện thị</w:t>
                            </w:r>
                          </w:p>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BD8A50" id="_x0000_s1029" type="#_x0000_t48" style="position:absolute;margin-left:301.35pt;margin-top:364.95pt;width:65.4pt;height:18.1pt;flip:x;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" adj="-19063,-41042,-2768,-7784,-240" fillcolor="white [3201]" strokecolor="red" strokeweight=".5pt">
                <v:stroke startarrow="oval" startarrowwidth="narrow" startarrowlength="short" endarrow="oval" endarrowwidth="narrow" endarrowlength="short"/>
                <v:textbox inset="3.6pt,,3.6pt">
                  <w:txbxContent>
                    <w:p w14:paraId="4EC635B0" w14:textId="1B6CFD0B" w:rsidR="005D6776" w:rsidRPr="00A640F8" w:rsidRDefault="00762BD3" w:rsidP="005D6776">
                      <w:pPr>
                        <w:jc w:val="center"/>
                        <w:rPr>
                          <w:sz w:val="16"/>
                          <w:szCs w:val="16"/>
                        </w:rPr>
                      </w:pPr>
                      <w:r>
                        <w:rPr>
                          <w:sz w:val="16"/>
                          <w:szCs w:val="16"/>
                        </w:rPr>
                        <w:t>Vùng hiện thị</w:t>
                      </w:r>
                    </w:p>
                  </w:txbxContent>
                </v:textbox>
              </v:shape>
            </w:pict>
          </mc:Fallback>
        </mc:AlternateContent>
      </w:r>
      <w:r w:rsidR="00ED5F02">
        <w:rPr>
          <w:noProof/>
        </w:rPr>
        <mc:AlternateContent>
          <mc:Choice Requires="wps">
            <w:drawing>
              <wp:anchor distT="0" distB="0" distL="114300" distR="114300" simplePos="0" relativeHeight="251682816" behindDoc="0" locked="0" layoutInCell="1" allowOverlap="1" wp14:anchorId="5BF542C9" wp14:editId="168E7949">
                <wp:simplePos x="0" y="0"/>
                <wp:positionH relativeFrom="column">
                  <wp:posOffset>666940</wp:posOffset>
                </wp:positionH>
                <wp:positionV relativeFrom="paragraph">
                  <wp:posOffset>3907049</wp:posOffset>
                </wp:positionV>
                <wp:extent cx="836295" cy="229870"/>
                <wp:effectExtent l="139700" t="406400" r="14605" b="11430"/>
                <wp:wrapNone/>
                <wp:docPr id="210790550" name="Line Callout 2 5"/>
                <wp:cNvGraphicFramePr/>
                <a:graphic xmlns:a="http://schemas.openxmlformats.org/drawingml/2006/main">
                  <a:graphicData uri="http://schemas.microsoft.com/office/word/2010/wordprocessingShape">
                    <wps:wsp>
                      <wps:cNvSpPr/>
                      <wps:spPr>
                        <a:xfrm>
                          <a:off x="0" y="0"/>
                          <a:ext cx="836295" cy="229870"/>
                        </a:xfrm>
                        <a:prstGeom prst="borderCallout2">
                          <a:avLst>
                            <a:gd name="adj1" fmla="val 18750"/>
                            <a:gd name="adj2" fmla="val -1111"/>
                            <a:gd name="adj3" fmla="val -36036"/>
                            <a:gd name="adj4" fmla="val -12816"/>
                            <a:gd name="adj5" fmla="val -166191"/>
                            <a:gd name="adj6" fmla="val -12980"/>
                          </a:avLst>
                        </a:prstGeom>
                        <a:solidFill>
                          <a:schemeClr val="lt1"/>
                        </a:solidFill>
                        <a:ln w="6350">
                          <a:solidFill>
                            <a:srgbClr val="FF0000"/>
                          </a:solidFill>
                          <a:headEnd type="oval" w="sm" len="sm"/>
                          <a:tailEnd type="oval" w="sm" len="sm"/>
                        </a:ln>
                      </wps:spPr>
                      <wps:txbx>
                        <w:txbxContent>
                          <w:p w14:paraId="6D815503" w14:textId="4464E60D" w:rsidR="007F728B" w:rsidRPr="00A640F8" w:rsidRDefault="007F728B" w:rsidP="007F728B">
                            <w:pPr>
                              <w:jc w:val="center"/>
                              <w:rPr>
                                <w:sz w:val="16"/>
                                <w:szCs w:val="16"/>
                              </w:rPr>
                            </w:pPr>
                            <w:r>
                              <w:rPr>
                                <w:sz w:val="16"/>
                                <w:szCs w:val="16"/>
                              </w:rPr>
                              <w:t>Thanh công cụ</w:t>
                            </w:r>
                          </w:p>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F542C9" id="_x0000_s1030" type="#_x0000_t48" style="position:absolute;margin-left:52.5pt;margin-top:307.65pt;width:65.85pt;height:18.1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" adj="-2804,-35897,-2768,-7784,-240" fillcolor="white [3201]" strokecolor="red" strokeweight=".5pt">
                <v:stroke startarrow="oval" startarrowwidth="narrow" startarrowlength="short" endarrow="oval" endarrowwidth="narrow" endarrowlength="short"/>
                <v:textbox inset="3.6pt,,3.6pt">
                  <w:txbxContent>
                    <w:p w14:paraId="6D815503" w14:textId="4464E60D" w:rsidR="007F728B" w:rsidRPr="00A640F8" w:rsidRDefault="007F728B" w:rsidP="007F728B">
                      <w:pPr>
                        <w:jc w:val="center"/>
                        <w:rPr>
                          <w:sz w:val="16"/>
                          <w:szCs w:val="16"/>
                        </w:rPr>
                      </w:pPr>
                      <w:r>
                        <w:rPr>
                          <w:sz w:val="16"/>
                          <w:szCs w:val="16"/>
                        </w:rPr>
                        <w:t>Thanh công cụ</w:t>
                      </w:r>
                    </w:p>
                  </w:txbxContent>
                </v:textbox>
              </v:shape>
            </w:pict>
          </mc:Fallback>
        </mc:AlternateContent>
      </w:r>
      <w:r w:rsidR="00B736BD">
        <w:rPr>
          <w:noProof/>
        </w:rPr>
        <mc:AlternateContent>
          <mc:Choice Requires="wpc">
            <w:drawing>
              <wp:inline distT="0" distB="0" distL="0" distR="0" wp14:anchorId="22AA2B8F" wp14:editId="057D793E">
                <wp:extent cx="5773420" cy="3055301"/>
                <wp:effectExtent l="0" t="0" r="508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29991645" name="Picture 1229991645"/>
                          <pic:cNvPicPr>
                            <a:picLocks noChangeAspect="1"/>
                          </pic:cNvPicPr>
                        </pic:nvPicPr>
                        <pic:blipFill>
                          <a:blip r:embed="rId7"/>
                          <a:stretch>
                            <a:fillRect/>
                          </a:stretch>
                        </pic:blipFill>
                        <pic:spPr>
                          <a:xfrm>
                            <a:off x="0" y="0"/>
                            <a:ext cx="5773420" cy="3019156"/>
                          </a:xfrm>
                          <a:prstGeom prst="rect">
                            <a:avLst/>
                          </a:prstGeom>
                        </pic:spPr>
                      </pic:pic>
                    </wpc:wpc>
                  </a:graphicData>
                </a:graphic>
              </wp:inline>
            </w:drawing>
          </mc:Choice>
          <mc:Fallback>
            <w:pict>
              <v:group w14:anchorId="214FE76E" id="Canvas 2" o:spid="_x0000_s1026" editas="canvas" style="width:454.6pt;height:240.55pt;mso-position-horizontal-relative:char;mso-position-vertical-relative:line" coordsize="57734,30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734;height:30549;visibility:visible;mso-wrap-style:square">
                  <v:fill o:detectmouseclick="t"/>
                  <v:path o:connecttype="none"/>
                </v:shape>
                <v:shape id="Picture 1229991645" o:spid="_x0000_s1028" type="#_x0000_t75" style="position:absolute;width:57734;height:30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">
                  <v:imagedata r:id="rId8" o:title=""/>
                </v:shape>
                <w10:anchorlock/>
              </v:group>
            </w:pict>
          </mc:Fallback>
        </mc:AlternateContent>
      </w:r>
    </w:p>
    <w:p w14:paraId="2E500987" w14:textId="21B73C08" w:rsidR="00C314F7" w:rsidRDefault="00C314F7" w:rsidP="00C5180F">
      <w:pPr>
        <w:pStyle w:val="Caption"/>
        <w:jc w:val="center"/>
      </w:pPr>
      <w:bookmarkStart w:id="16" w:name="_Toc152798846"/>
      <w:r>
        <w:t xml:space="preserve">Hình </w:t>
      </w:r>
      <w:fldSimple w:instr=" STYLEREF 1 \s ">
        <w:r w:rsidR="00FA3583">
          <w:rPr>
            <w:noProof/>
          </w:rPr>
          <w:t>1</w:t>
        </w:r>
      </w:fldSimple>
      <w:r>
        <w:noBreakHyphen/>
      </w:r>
      <w:fldSimple w:instr=" SEQ Hình \* ARABIC \s 1 ">
        <w:r w:rsidR="00FA3583">
          <w:rPr>
            <w:noProof/>
          </w:rPr>
          <w:t>1</w:t>
        </w:r>
      </w:fldSimple>
      <w:r w:rsidR="00DF604B">
        <w:t xml:space="preserve"> Màn hình chính ứng dụng</w:t>
      </w:r>
      <w:bookmarkEnd w:id="16"/>
      <w:r w:rsidR="00A93309">
        <w:t xml:space="preserve"> </w:t>
      </w:r>
    </w:p>
    <w:p w14:paraId="4E90F823" w14:textId="77777777" w:rsidR="00497A55" w:rsidRPr="00D14C13" w:rsidRDefault="00497A55" w:rsidP="00497A55">
      <w:pPr>
        <w:pStyle w:val="ListParagraph"/>
        <w:numPr>
          <w:ilvl w:val="0"/>
          <w:numId w:val="2"/>
        </w:numPr>
        <w:rPr>
          <w:i/>
          <w:iCs/>
        </w:rPr>
      </w:pPr>
      <w:r w:rsidRPr="00D14C13">
        <w:rPr>
          <w:i/>
          <w:iCs/>
        </w:rPr>
        <w:t>Trang trủ</w:t>
      </w:r>
    </w:p>
    <w:p w14:paraId="5D833C87" w14:textId="1993D335" w:rsidR="00497A55" w:rsidRDefault="00497A55" w:rsidP="00497A55">
      <w:pPr>
        <w:pStyle w:val="ListParagraph"/>
        <w:numPr>
          <w:ilvl w:val="0"/>
          <w:numId w:val="2"/>
        </w:numPr>
      </w:pPr>
      <w:r w:rsidRPr="00D14C13">
        <w:rPr>
          <w:i/>
          <w:iCs/>
        </w:rPr>
        <w:t>Nữ tu</w:t>
      </w:r>
      <w:r>
        <w:t xml:space="preserve">: </w:t>
      </w:r>
      <w:r w:rsidR="00B77AD8">
        <w:t xml:space="preserve">Quản lý </w:t>
      </w:r>
      <w:r w:rsidR="00194B72">
        <w:t>Nữ tu</w:t>
      </w:r>
    </w:p>
    <w:p w14:paraId="0EB5E0A9" w14:textId="4E80F6C5" w:rsidR="00750854" w:rsidRDefault="00750854" w:rsidP="00D14C13">
      <w:pPr>
        <w:pStyle w:val="ListParagraph"/>
        <w:numPr>
          <w:ilvl w:val="0"/>
          <w:numId w:val="2"/>
        </w:numPr>
      </w:pPr>
      <w:r w:rsidRPr="00D14C13">
        <w:rPr>
          <w:i/>
          <w:iCs/>
        </w:rPr>
        <w:t>Cộng đoàn</w:t>
      </w:r>
      <w:r>
        <w:t xml:space="preserve">: </w:t>
      </w:r>
      <w:r w:rsidR="00B77AD8">
        <w:t xml:space="preserve">Quản lý </w:t>
      </w:r>
      <w:r w:rsidR="00B0215C">
        <w:t>Cộng đoàn</w:t>
      </w:r>
    </w:p>
    <w:p w14:paraId="72787029" w14:textId="25325F33" w:rsidR="00750854" w:rsidRDefault="00B0215C" w:rsidP="00497A55">
      <w:pPr>
        <w:pStyle w:val="ListParagraph"/>
        <w:numPr>
          <w:ilvl w:val="0"/>
          <w:numId w:val="2"/>
        </w:numPr>
      </w:pPr>
      <w:r w:rsidRPr="00D14C13">
        <w:rPr>
          <w:i/>
          <w:iCs/>
        </w:rPr>
        <w:t>Khu vực</w:t>
      </w:r>
      <w:r w:rsidR="00750854">
        <w:t xml:space="preserve">: </w:t>
      </w:r>
      <w:r w:rsidR="00B77AD8">
        <w:t xml:space="preserve">Quản lý </w:t>
      </w:r>
      <w:r>
        <w:t>khu vực</w:t>
      </w:r>
    </w:p>
    <w:p w14:paraId="1173BAA6" w14:textId="77777777" w:rsidR="00750854" w:rsidRDefault="00750854" w:rsidP="00497A55">
      <w:pPr>
        <w:pStyle w:val="ListParagraph"/>
        <w:numPr>
          <w:ilvl w:val="0"/>
          <w:numId w:val="2"/>
        </w:numPr>
      </w:pPr>
      <w:r w:rsidRPr="00D14C13">
        <w:rPr>
          <w:i/>
          <w:iCs/>
        </w:rPr>
        <w:t>Khác</w:t>
      </w:r>
      <w:r>
        <w:t>: Quản lý các thông tin khác, vd: Tên thánh, Khu vực, v.v.v</w:t>
      </w:r>
    </w:p>
    <w:p w14:paraId="1FCC3F8F" w14:textId="77777777" w:rsidR="00704004" w:rsidRDefault="00704004" w:rsidP="00497A55">
      <w:pPr>
        <w:pStyle w:val="ListParagraph"/>
        <w:numPr>
          <w:ilvl w:val="0"/>
          <w:numId w:val="2"/>
        </w:numPr>
      </w:pPr>
      <w:r w:rsidRPr="00D14C13">
        <w:rPr>
          <w:i/>
          <w:iCs/>
        </w:rPr>
        <w:lastRenderedPageBreak/>
        <w:t>Nhập dữ liệu:</w:t>
      </w:r>
      <w:r>
        <w:t xml:space="preserve"> Nhập dữ liệu/thông tin từ tập tin</w:t>
      </w:r>
    </w:p>
    <w:p w14:paraId="79AF0ED6" w14:textId="77777777" w:rsidR="00704004" w:rsidRDefault="00704004" w:rsidP="00497A55">
      <w:pPr>
        <w:pStyle w:val="ListParagraph"/>
        <w:numPr>
          <w:ilvl w:val="0"/>
          <w:numId w:val="2"/>
        </w:numPr>
      </w:pPr>
      <w:r w:rsidRPr="00D14C13">
        <w:rPr>
          <w:i/>
          <w:iCs/>
        </w:rPr>
        <w:t>Xuất dữ liệu</w:t>
      </w:r>
      <w:r>
        <w:t>: Xuất dữ liệu/thông in ra tập tin</w:t>
      </w:r>
    </w:p>
    <w:p w14:paraId="4BD9294B" w14:textId="77777777" w:rsidR="00704004" w:rsidRDefault="00704004" w:rsidP="00497A55">
      <w:pPr>
        <w:pStyle w:val="ListParagraph"/>
        <w:numPr>
          <w:ilvl w:val="0"/>
          <w:numId w:val="2"/>
        </w:numPr>
      </w:pPr>
      <w:r w:rsidRPr="004C0A6A">
        <w:rPr>
          <w:i/>
          <w:iCs/>
        </w:rPr>
        <w:t>Thêm Nữ tu</w:t>
      </w:r>
      <w:r>
        <w:t>: thêm thông tin Nữ tu</w:t>
      </w:r>
    </w:p>
    <w:p w14:paraId="6511FE55" w14:textId="77777777" w:rsidR="006C1EB8" w:rsidRDefault="006C1EB8" w:rsidP="006C1EB8">
      <w:r>
        <w:t>Để mở ứng dụng, chạy tập tin “</w:t>
      </w:r>
      <w:r w:rsidRPr="006C1EB8">
        <w:t>QuanLyHoiDong.exe</w:t>
      </w:r>
      <w:r>
        <w:t>”</w:t>
      </w:r>
    </w:p>
    <w:p w14:paraId="005ECDEE" w14:textId="6BA7A06D" w:rsidR="00C84DDA" w:rsidRDefault="009808D1" w:rsidP="006C1EB8">
      <w:r w:rsidRPr="009808D1">
        <w:rPr>
          <w:b/>
          <w:bCs/>
          <w:color w:val="FF0000"/>
          <w:u w:val="single"/>
        </w:rPr>
        <w:t>Lưu ý:</w:t>
      </w:r>
      <w:r>
        <w:t xml:space="preserve"> Lần mở ứng dụng </w:t>
      </w:r>
      <w:r w:rsidRPr="00250F3E">
        <w:rPr>
          <w:b/>
          <w:bCs/>
          <w:u w:val="single"/>
        </w:rPr>
        <w:t>lần đầu</w:t>
      </w:r>
      <w:r>
        <w:t xml:space="preserve"> sẽ tốn nhiều thời gian để ứng dụng khởi tạo dữ liệu ban đầu</w:t>
      </w:r>
      <w:r w:rsidR="00C244AE">
        <w:t xml:space="preserve"> (~3-5 phút)</w:t>
      </w:r>
      <w:r>
        <w:t>.</w:t>
      </w:r>
      <w:r w:rsidR="0081028D">
        <w:t xml:space="preserve"> Vui l</w:t>
      </w:r>
      <w:r w:rsidR="00C244AE">
        <w:t>ò</w:t>
      </w:r>
      <w:r w:rsidR="0081028D">
        <w:t xml:space="preserve">ng chờ và </w:t>
      </w:r>
      <w:r w:rsidR="0081028D" w:rsidRPr="002E0D30">
        <w:rPr>
          <w:b/>
          <w:bCs/>
          <w:u w:val="single"/>
        </w:rPr>
        <w:t>không tắt ứng dụng trong gia</w:t>
      </w:r>
      <w:r w:rsidR="002E0D30" w:rsidRPr="002E0D30">
        <w:rPr>
          <w:b/>
          <w:bCs/>
          <w:u w:val="single"/>
        </w:rPr>
        <w:t>i</w:t>
      </w:r>
      <w:r w:rsidR="0081028D" w:rsidRPr="002E0D30">
        <w:rPr>
          <w:b/>
          <w:bCs/>
          <w:u w:val="single"/>
        </w:rPr>
        <w:t xml:space="preserve"> đoạn này</w:t>
      </w:r>
      <w:r w:rsidR="0081028D">
        <w:t xml:space="preserve"> để tránh dữ liệu bị hư.</w:t>
      </w:r>
    </w:p>
    <w:p w14:paraId="724F99B6" w14:textId="77777777" w:rsidR="009808D1" w:rsidRDefault="009808D1" w:rsidP="006C1EB8"/>
    <w:p w14:paraId="36806D6B" w14:textId="4FEE4B92" w:rsidR="008B44AE" w:rsidRDefault="007741E7" w:rsidP="006C1EB8">
      <w:r w:rsidRPr="007741E7">
        <w:rPr>
          <w:noProof/>
        </w:rPr>
        <w:drawing>
          <wp:inline distT="0" distB="0" distL="0" distR="0" wp14:anchorId="03D5F889" wp14:editId="3C2629D2">
            <wp:extent cx="5943600" cy="995680"/>
            <wp:effectExtent l="0" t="0" r="0" b="0"/>
            <wp:docPr id="136213447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34472" name="Picture 1" descr="A screenshot of a phone&#10;&#10;Description automatically generated"/>
                    <pic:cNvPicPr/>
                  </pic:nvPicPr>
                  <pic:blipFill>
                    <a:blip r:embed="rId9"/>
                    <a:stretch>
                      <a:fillRect/>
                    </a:stretch>
                  </pic:blipFill>
                  <pic:spPr>
                    <a:xfrm>
                      <a:off x="0" y="0"/>
                      <a:ext cx="5943600" cy="995680"/>
                    </a:xfrm>
                    <a:prstGeom prst="rect">
                      <a:avLst/>
                    </a:prstGeom>
                  </pic:spPr>
                </pic:pic>
              </a:graphicData>
            </a:graphic>
          </wp:inline>
        </w:drawing>
      </w:r>
    </w:p>
    <w:p w14:paraId="76581361" w14:textId="4B3FBC7B" w:rsidR="00A4366C" w:rsidRPr="00A4366C" w:rsidRDefault="00A4366C" w:rsidP="00A4366C">
      <w:pPr>
        <w:pStyle w:val="Caption"/>
        <w:jc w:val="center"/>
      </w:pPr>
      <w:bookmarkStart w:id="17" w:name="_Toc152798847"/>
      <w:r>
        <w:t xml:space="preserve">Hình </w:t>
      </w:r>
      <w:fldSimple w:instr=" STYLEREF 1 \s ">
        <w:r w:rsidR="00FA3583">
          <w:rPr>
            <w:noProof/>
          </w:rPr>
          <w:t>1</w:t>
        </w:r>
      </w:fldSimple>
      <w:r>
        <w:noBreakHyphen/>
      </w:r>
      <w:fldSimple w:instr=" SEQ Hình \* ARABIC \s 1 ">
        <w:r w:rsidR="00FA3583">
          <w:rPr>
            <w:noProof/>
          </w:rPr>
          <w:t>2</w:t>
        </w:r>
      </w:fldSimple>
      <w:r>
        <w:t xml:space="preserve"> Màn hình chính ứng dụng – Thanh công cụ</w:t>
      </w:r>
      <w:bookmarkEnd w:id="17"/>
    </w:p>
    <w:p w14:paraId="4986DAE9" w14:textId="77777777" w:rsidR="00A4366C" w:rsidRDefault="00A4366C" w:rsidP="006C1EB8"/>
    <w:p w14:paraId="5D2EBC70" w14:textId="6B256184" w:rsidR="007741E7" w:rsidRDefault="00625AB9" w:rsidP="00625AB9">
      <w:pPr>
        <w:pStyle w:val="ListParagraph"/>
        <w:numPr>
          <w:ilvl w:val="0"/>
          <w:numId w:val="28"/>
        </w:numPr>
      </w:pPr>
      <w:r>
        <w:t>Trang chủ</w:t>
      </w:r>
      <w:r w:rsidR="007478B3">
        <w:t>: Mở trang chủ ứng dụng</w:t>
      </w:r>
    </w:p>
    <w:p w14:paraId="488F4AD6" w14:textId="5894C921" w:rsidR="00625AB9" w:rsidRDefault="00625AB9" w:rsidP="00625AB9">
      <w:pPr>
        <w:pStyle w:val="ListParagraph"/>
        <w:numPr>
          <w:ilvl w:val="0"/>
          <w:numId w:val="28"/>
        </w:numPr>
      </w:pPr>
      <w:r>
        <w:t>Nữ tu</w:t>
      </w:r>
      <w:r w:rsidR="007478B3">
        <w:t>: Quản lý Nữ tu</w:t>
      </w:r>
    </w:p>
    <w:p w14:paraId="6D4B3A99" w14:textId="38A01225" w:rsidR="00625AB9" w:rsidRDefault="00625AB9" w:rsidP="00625AB9">
      <w:pPr>
        <w:pStyle w:val="ListParagraph"/>
        <w:numPr>
          <w:ilvl w:val="0"/>
          <w:numId w:val="28"/>
        </w:numPr>
      </w:pPr>
      <w:r>
        <w:t>Cộng đoàn</w:t>
      </w:r>
      <w:r w:rsidR="007478B3">
        <w:t>: Quản lý Cộng đoàn</w:t>
      </w:r>
    </w:p>
    <w:p w14:paraId="468DC04B" w14:textId="76BA5FA0" w:rsidR="00625AB9" w:rsidRDefault="00625AB9" w:rsidP="00625AB9">
      <w:pPr>
        <w:pStyle w:val="ListParagraph"/>
        <w:numPr>
          <w:ilvl w:val="0"/>
          <w:numId w:val="28"/>
        </w:numPr>
      </w:pPr>
      <w:r>
        <w:t>Khu vực</w:t>
      </w:r>
      <w:r w:rsidR="007478B3">
        <w:t>: Quản lý khu vực</w:t>
      </w:r>
    </w:p>
    <w:p w14:paraId="1489EB22" w14:textId="42B894EC" w:rsidR="00625AB9" w:rsidRDefault="00625AB9" w:rsidP="00625AB9">
      <w:pPr>
        <w:pStyle w:val="ListParagraph"/>
        <w:numPr>
          <w:ilvl w:val="0"/>
          <w:numId w:val="28"/>
        </w:numPr>
      </w:pPr>
      <w:r>
        <w:t>Khác</w:t>
      </w:r>
      <w:r w:rsidR="007478B3">
        <w:t>: Quản lý thông tin khác như Tên Thánh, Quốc Gia, v.v.v.</w:t>
      </w:r>
    </w:p>
    <w:p w14:paraId="7A129B91" w14:textId="6C9896E2" w:rsidR="00625AB9" w:rsidRDefault="00625AB9" w:rsidP="00625AB9">
      <w:pPr>
        <w:pStyle w:val="ListParagraph"/>
        <w:numPr>
          <w:ilvl w:val="0"/>
          <w:numId w:val="28"/>
        </w:numPr>
      </w:pPr>
      <w:r>
        <w:t>Quay lại</w:t>
      </w:r>
      <w:r w:rsidR="00604D24">
        <w:t>: Quay lại màn hình trước đó</w:t>
      </w:r>
    </w:p>
    <w:p w14:paraId="0C47F110" w14:textId="274188CB" w:rsidR="00625AB9" w:rsidRDefault="00625AB9" w:rsidP="00625AB9">
      <w:pPr>
        <w:pStyle w:val="ListParagraph"/>
        <w:numPr>
          <w:ilvl w:val="0"/>
          <w:numId w:val="28"/>
        </w:numPr>
      </w:pPr>
      <w:r>
        <w:t>Nhập dữ liệu</w:t>
      </w:r>
      <w:r w:rsidR="007478B3">
        <w:t>: Nhập dữ liệu từ tập tin</w:t>
      </w:r>
    </w:p>
    <w:p w14:paraId="4787C81E" w14:textId="5B655112" w:rsidR="00625AB9" w:rsidRDefault="00625AB9" w:rsidP="00625AB9">
      <w:pPr>
        <w:pStyle w:val="ListParagraph"/>
        <w:numPr>
          <w:ilvl w:val="0"/>
          <w:numId w:val="28"/>
        </w:numPr>
      </w:pPr>
      <w:r>
        <w:t>Xuất dữ liệu</w:t>
      </w:r>
      <w:r w:rsidR="007478B3">
        <w:t>: Xuất dữ liệu ra tập tin</w:t>
      </w:r>
    </w:p>
    <w:p w14:paraId="007BFA7C" w14:textId="65616A1D" w:rsidR="00625AB9" w:rsidRDefault="00625AB9" w:rsidP="00625AB9">
      <w:pPr>
        <w:pStyle w:val="ListParagraph"/>
        <w:numPr>
          <w:ilvl w:val="0"/>
          <w:numId w:val="28"/>
        </w:numPr>
      </w:pPr>
      <w:r>
        <w:t>Thêm Nữ tu</w:t>
      </w:r>
      <w:r w:rsidR="007478B3">
        <w:t>: Thêm Nữ tu</w:t>
      </w:r>
    </w:p>
    <w:p w14:paraId="660CA18D" w14:textId="1C7EA689" w:rsidR="00625AB9" w:rsidRDefault="00625AB9" w:rsidP="00625AB9">
      <w:pPr>
        <w:pStyle w:val="ListParagraph"/>
        <w:numPr>
          <w:ilvl w:val="0"/>
          <w:numId w:val="28"/>
        </w:numPr>
      </w:pPr>
      <w:r>
        <w:t>Khác</w:t>
      </w:r>
      <w:r w:rsidR="007478B3">
        <w:t>: Thêm Công đoàn, Thêm Thông tin Sự kiện của Nữ tu</w:t>
      </w:r>
    </w:p>
    <w:p w14:paraId="3FB5CE66" w14:textId="77777777" w:rsidR="00A4366C" w:rsidRDefault="00A4366C" w:rsidP="00A4366C"/>
    <w:p w14:paraId="6F357D9E" w14:textId="500A9829" w:rsidR="00B34770" w:rsidRDefault="007A2D85" w:rsidP="00A4366C">
      <w:r>
        <w:rPr>
          <w:noProof/>
        </w:rPr>
        <w:lastRenderedPageBreak/>
        <mc:AlternateContent>
          <mc:Choice Requires="wpc">
            <w:drawing>
              <wp:inline distT="0" distB="0" distL="0" distR="0" wp14:anchorId="1AACDD71" wp14:editId="0666057C">
                <wp:extent cx="5486400" cy="3562350"/>
                <wp:effectExtent l="0" t="0" r="0" b="0"/>
                <wp:docPr id="11031765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95142231" name="Text Box 1695142231"/>
                        <wps:cNvSpPr txBox="1"/>
                        <wps:spPr>
                          <a:xfrm>
                            <a:off x="1699404" y="323645"/>
                            <a:ext cx="2242868" cy="542925"/>
                          </a:xfrm>
                          <a:prstGeom prst="rect">
                            <a:avLst/>
                          </a:prstGeom>
                          <a:solidFill>
                            <a:schemeClr val="lt1"/>
                          </a:solidFill>
                          <a:ln w="6350">
                            <a:solidFill>
                              <a:prstClr val="black"/>
                            </a:solidFill>
                          </a:ln>
                        </wps:spPr>
                        <wps:txbx>
                          <w:txbxContent>
                            <w:p w14:paraId="39D2106B" w14:textId="5DE4DC9C" w:rsidR="007A2D85" w:rsidRDefault="007A2D85" w:rsidP="007A2D85">
                              <w:pPr>
                                <w:jc w:val="center"/>
                              </w:pPr>
                              <w:r>
                                <w:t>Hội dòng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1709622" name="Text Box 1481709622"/>
                        <wps:cNvSpPr txBox="1"/>
                        <wps:spPr>
                          <a:xfrm>
                            <a:off x="1266825" y="1581041"/>
                            <a:ext cx="828675" cy="266967"/>
                          </a:xfrm>
                          <a:prstGeom prst="rect">
                            <a:avLst/>
                          </a:prstGeom>
                          <a:solidFill>
                            <a:schemeClr val="lt1"/>
                          </a:solidFill>
                          <a:ln w="6350">
                            <a:solidFill>
                              <a:prstClr val="black"/>
                            </a:solidFill>
                          </a:ln>
                        </wps:spPr>
                        <wps:txbx>
                          <w:txbxContent>
                            <w:p w14:paraId="3102B68A" w14:textId="3D89ACD7" w:rsidR="00A671EE" w:rsidRDefault="00A671EE" w:rsidP="007A2D85">
                              <w:pPr>
                                <w:jc w:val="center"/>
                              </w:pPr>
                              <w:r>
                                <w:t>Cộng đoàn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9405055" name="Text Box 1"/>
                        <wps:cNvSpPr txBox="1"/>
                        <wps:spPr>
                          <a:xfrm>
                            <a:off x="2342965" y="2227601"/>
                            <a:ext cx="828675" cy="266655"/>
                          </a:xfrm>
                          <a:prstGeom prst="rect">
                            <a:avLst/>
                          </a:prstGeom>
                          <a:solidFill>
                            <a:schemeClr val="lt1"/>
                          </a:solidFill>
                          <a:ln w="6350">
                            <a:solidFill>
                              <a:prstClr val="black"/>
                            </a:solidFill>
                          </a:ln>
                        </wps:spPr>
                        <wps:txbx>
                          <w:txbxContent>
                            <w:p w14:paraId="5E4ED827" w14:textId="77777777" w:rsidR="00E22B52" w:rsidRDefault="00E22B52" w:rsidP="00E22B52">
                              <w:pPr>
                                <w:jc w:val="center"/>
                                <w:rPr>
                                  <w:rFonts w:ascii="Calibri" w:eastAsia="SimSun" w:hAnsi="Calibri"/>
                                </w:rPr>
                              </w:pPr>
                              <w:r>
                                <w:rPr>
                                  <w:rFonts w:ascii="Calibri" w:eastAsia="SimSun" w:hAnsi="Calibri"/>
                                </w:rPr>
                                <w:t>Cộng đoàn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254238" name="Text Box 409254238"/>
                        <wps:cNvSpPr txBox="1"/>
                        <wps:spPr>
                          <a:xfrm>
                            <a:off x="2342965" y="1581041"/>
                            <a:ext cx="828675" cy="266967"/>
                          </a:xfrm>
                          <a:prstGeom prst="rect">
                            <a:avLst/>
                          </a:prstGeom>
                          <a:solidFill>
                            <a:schemeClr val="lt1"/>
                          </a:solidFill>
                          <a:ln w="6350">
                            <a:solidFill>
                              <a:prstClr val="black"/>
                            </a:solidFill>
                          </a:ln>
                        </wps:spPr>
                        <wps:txbx>
                          <w:txbxContent>
                            <w:p w14:paraId="717C7F80" w14:textId="77777777" w:rsidR="002A450B" w:rsidRDefault="002A450B" w:rsidP="007A2D85">
                              <w:pPr>
                                <w:jc w:val="center"/>
                              </w:pPr>
                              <w:r>
                                <w:t>Cộng đoàn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54228777" name="Picture 1154228777"/>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637505" y="922821"/>
                            <a:ext cx="239285" cy="239229"/>
                          </a:xfrm>
                          <a:prstGeom prst="rect">
                            <a:avLst/>
                          </a:prstGeom>
                          <a:noFill/>
                          <a:ln>
                            <a:noFill/>
                          </a:ln>
                        </pic:spPr>
                      </pic:pic>
                      <pic:pic xmlns:pic="http://schemas.openxmlformats.org/drawingml/2006/picture">
                        <pic:nvPicPr>
                          <pic:cNvPr id="262555537" name="Picture 262555537"/>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1818480" y="922881"/>
                            <a:ext cx="239285" cy="239229"/>
                          </a:xfrm>
                          <a:prstGeom prst="rect">
                            <a:avLst/>
                          </a:prstGeom>
                          <a:noFill/>
                          <a:ln>
                            <a:noFill/>
                          </a:ln>
                        </pic:spPr>
                      </pic:pic>
                      <wps:wsp>
                        <wps:cNvPr id="933769857" name="Text Box 1"/>
                        <wps:cNvSpPr txBox="1"/>
                        <wps:spPr>
                          <a:xfrm>
                            <a:off x="4244197" y="1580657"/>
                            <a:ext cx="556583" cy="266700"/>
                          </a:xfrm>
                          <a:prstGeom prst="rect">
                            <a:avLst/>
                          </a:prstGeom>
                          <a:solidFill>
                            <a:schemeClr val="lt1"/>
                          </a:solidFill>
                          <a:ln w="6350">
                            <a:solidFill>
                              <a:prstClr val="black"/>
                            </a:solidFill>
                          </a:ln>
                        </wps:spPr>
                        <wps:txbx>
                          <w:txbxContent>
                            <w:p w14:paraId="2D8CB15A" w14:textId="550F65F2" w:rsidR="0060612A" w:rsidRDefault="005C152D" w:rsidP="0060612A">
                              <w:pPr>
                                <w:jc w:val="center"/>
                                <w:rPr>
                                  <w:rFonts w:ascii="Calibri" w:eastAsia="SimSun" w:hAnsi="Calibri"/>
                                </w:rPr>
                              </w:pPr>
                              <w:r>
                                <w:rPr>
                                  <w:rFonts w:ascii="Calibri" w:eastAsia="SimSun" w:hAnsi="Calibri"/>
                                </w:rPr>
                                <w:t>Ban 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34916191" name="Text Box 1"/>
                        <wps:cNvSpPr txBox="1"/>
                        <wps:spPr>
                          <a:xfrm>
                            <a:off x="4863142" y="1580657"/>
                            <a:ext cx="556583" cy="266700"/>
                          </a:xfrm>
                          <a:prstGeom prst="rect">
                            <a:avLst/>
                          </a:prstGeom>
                          <a:solidFill>
                            <a:schemeClr val="lt1"/>
                          </a:solidFill>
                          <a:ln w="6350">
                            <a:solidFill>
                              <a:prstClr val="black"/>
                            </a:solidFill>
                          </a:ln>
                        </wps:spPr>
                        <wps:txbx>
                          <w:txbxContent>
                            <w:p w14:paraId="45B1AB06" w14:textId="7D5FEDCA" w:rsidR="005C152D" w:rsidRDefault="005C152D" w:rsidP="0060612A">
                              <w:pPr>
                                <w:jc w:val="center"/>
                                <w:rPr>
                                  <w:rFonts w:ascii="Calibri" w:eastAsia="SimSun" w:hAnsi="Calibri"/>
                                </w:rPr>
                              </w:pPr>
                              <w:r>
                                <w:rPr>
                                  <w:rFonts w:ascii="Calibri" w:eastAsia="SimSun" w:hAnsi="Calibri"/>
                                </w:rPr>
                                <w:t>Ban B</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85822273" name="Picture 158582227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1219385" y="1866014"/>
                            <a:ext cx="239285" cy="239229"/>
                          </a:xfrm>
                          <a:prstGeom prst="rect">
                            <a:avLst/>
                          </a:prstGeom>
                          <a:noFill/>
                          <a:ln>
                            <a:noFill/>
                          </a:ln>
                        </pic:spPr>
                      </pic:pic>
                      <pic:pic xmlns:pic="http://schemas.openxmlformats.org/drawingml/2006/picture">
                        <pic:nvPicPr>
                          <pic:cNvPr id="402359508" name="Picture 402359508"/>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1390835" y="1866014"/>
                            <a:ext cx="239285" cy="239229"/>
                          </a:xfrm>
                          <a:prstGeom prst="rect">
                            <a:avLst/>
                          </a:prstGeom>
                          <a:noFill/>
                          <a:ln>
                            <a:noFill/>
                          </a:ln>
                        </pic:spPr>
                      </pic:pic>
                      <pic:pic xmlns:pic="http://schemas.openxmlformats.org/drawingml/2006/picture">
                        <pic:nvPicPr>
                          <pic:cNvPr id="1350610388" name="Picture 1350610388"/>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3180189" y="2504189"/>
                            <a:ext cx="239285" cy="239229"/>
                          </a:xfrm>
                          <a:prstGeom prst="rect">
                            <a:avLst/>
                          </a:prstGeom>
                          <a:noFill/>
                          <a:ln>
                            <a:noFill/>
                          </a:ln>
                        </pic:spPr>
                      </pic:pic>
                      <pic:pic xmlns:pic="http://schemas.openxmlformats.org/drawingml/2006/picture">
                        <pic:nvPicPr>
                          <pic:cNvPr id="238749294" name="Picture 238749294"/>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3351639" y="2504189"/>
                            <a:ext cx="239285" cy="239229"/>
                          </a:xfrm>
                          <a:prstGeom prst="rect">
                            <a:avLst/>
                          </a:prstGeom>
                          <a:noFill/>
                          <a:ln>
                            <a:noFill/>
                          </a:ln>
                        </pic:spPr>
                      </pic:pic>
                      <wps:wsp>
                        <wps:cNvPr id="435939896" name="Text Box 435939896"/>
                        <wps:cNvSpPr txBox="1"/>
                        <wps:spPr>
                          <a:xfrm>
                            <a:off x="343270" y="1581041"/>
                            <a:ext cx="828675" cy="266967"/>
                          </a:xfrm>
                          <a:prstGeom prst="rect">
                            <a:avLst/>
                          </a:prstGeom>
                          <a:solidFill>
                            <a:schemeClr val="lt1"/>
                          </a:solidFill>
                          <a:ln w="6350">
                            <a:solidFill>
                              <a:prstClr val="black"/>
                            </a:solidFill>
                          </a:ln>
                        </wps:spPr>
                        <wps:txbx>
                          <w:txbxContent>
                            <w:p w14:paraId="7795B7D3" w14:textId="77777777" w:rsidR="0081231A" w:rsidRDefault="0081231A" w:rsidP="007A2D85">
                              <w:pPr>
                                <w:jc w:val="center"/>
                              </w:pPr>
                              <w:r>
                                <w:t>Cộng đoàn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56808778" name="Picture 656808778"/>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295830" y="1866014"/>
                            <a:ext cx="239285" cy="239229"/>
                          </a:xfrm>
                          <a:prstGeom prst="rect">
                            <a:avLst/>
                          </a:prstGeom>
                          <a:noFill/>
                          <a:ln>
                            <a:noFill/>
                          </a:ln>
                        </pic:spPr>
                      </pic:pic>
                      <pic:pic xmlns:pic="http://schemas.openxmlformats.org/drawingml/2006/picture">
                        <pic:nvPicPr>
                          <pic:cNvPr id="1179731858" name="Picture 1179731858"/>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467280" y="1866014"/>
                            <a:ext cx="239285" cy="239229"/>
                          </a:xfrm>
                          <a:prstGeom prst="rect">
                            <a:avLst/>
                          </a:prstGeom>
                          <a:noFill/>
                          <a:ln>
                            <a:noFill/>
                          </a:ln>
                        </pic:spPr>
                      </pic:pic>
                      <pic:pic xmlns:pic="http://schemas.openxmlformats.org/drawingml/2006/picture">
                        <pic:nvPicPr>
                          <pic:cNvPr id="651044165" name="Picture 651044165"/>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989930" y="922821"/>
                            <a:ext cx="239285" cy="239229"/>
                          </a:xfrm>
                          <a:prstGeom prst="rect">
                            <a:avLst/>
                          </a:prstGeom>
                          <a:noFill/>
                          <a:ln>
                            <a:noFill/>
                          </a:ln>
                        </pic:spPr>
                      </pic:pic>
                      <pic:pic xmlns:pic="http://schemas.openxmlformats.org/drawingml/2006/picture">
                        <pic:nvPicPr>
                          <pic:cNvPr id="1431491303" name="Picture 143149130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2170905" y="922881"/>
                            <a:ext cx="239285" cy="239229"/>
                          </a:xfrm>
                          <a:prstGeom prst="rect">
                            <a:avLst/>
                          </a:prstGeom>
                          <a:noFill/>
                          <a:ln>
                            <a:noFill/>
                          </a:ln>
                        </pic:spPr>
                      </pic:pic>
                      <pic:pic xmlns:pic="http://schemas.openxmlformats.org/drawingml/2006/picture">
                        <pic:nvPicPr>
                          <pic:cNvPr id="23407215" name="Picture 23407215"/>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2295525" y="1866089"/>
                            <a:ext cx="239285" cy="239229"/>
                          </a:xfrm>
                          <a:prstGeom prst="rect">
                            <a:avLst/>
                          </a:prstGeom>
                          <a:noFill/>
                          <a:ln>
                            <a:noFill/>
                          </a:ln>
                        </pic:spPr>
                      </pic:pic>
                      <pic:pic xmlns:pic="http://schemas.openxmlformats.org/drawingml/2006/picture">
                        <pic:nvPicPr>
                          <pic:cNvPr id="698791940" name="Picture 698791940"/>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2466975" y="1866089"/>
                            <a:ext cx="239285" cy="239229"/>
                          </a:xfrm>
                          <a:prstGeom prst="rect">
                            <a:avLst/>
                          </a:prstGeom>
                          <a:noFill/>
                          <a:ln>
                            <a:noFill/>
                          </a:ln>
                        </pic:spPr>
                      </pic:pic>
                      <wps:wsp>
                        <wps:cNvPr id="1536338692" name="Text Box 1"/>
                        <wps:cNvSpPr txBox="1"/>
                        <wps:spPr>
                          <a:xfrm>
                            <a:off x="2904151" y="2818907"/>
                            <a:ext cx="537790" cy="266700"/>
                          </a:xfrm>
                          <a:prstGeom prst="rect">
                            <a:avLst/>
                          </a:prstGeom>
                          <a:solidFill>
                            <a:schemeClr val="lt1"/>
                          </a:solidFill>
                          <a:ln w="6350">
                            <a:solidFill>
                              <a:prstClr val="black"/>
                            </a:solidFill>
                          </a:ln>
                        </wps:spPr>
                        <wps:txbx>
                          <w:txbxContent>
                            <w:p w14:paraId="6A99CB48" w14:textId="7F6B6D37" w:rsidR="00C92F6C" w:rsidRDefault="00C92F6C" w:rsidP="0060612A">
                              <w:pPr>
                                <w:jc w:val="center"/>
                                <w:rPr>
                                  <w:rFonts w:ascii="Calibri" w:eastAsia="SimSun" w:hAnsi="Calibri"/>
                                </w:rPr>
                              </w:pPr>
                              <w:r>
                                <w:rPr>
                                  <w:rFonts w:ascii="Calibri" w:eastAsia="SimSun" w:hAnsi="Calibri"/>
                                </w:rPr>
                                <w:t>Ban X</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29253644" name="Text Box 1"/>
                        <wps:cNvSpPr txBox="1"/>
                        <wps:spPr>
                          <a:xfrm>
                            <a:off x="2904151" y="3218957"/>
                            <a:ext cx="537790" cy="266700"/>
                          </a:xfrm>
                          <a:prstGeom prst="rect">
                            <a:avLst/>
                          </a:prstGeom>
                          <a:solidFill>
                            <a:schemeClr val="lt1"/>
                          </a:solidFill>
                          <a:ln w="6350">
                            <a:solidFill>
                              <a:prstClr val="black"/>
                            </a:solidFill>
                          </a:ln>
                        </wps:spPr>
                        <wps:txbx>
                          <w:txbxContent>
                            <w:p w14:paraId="44869234" w14:textId="39B19612" w:rsidR="00C92F6C" w:rsidRDefault="00C92F6C" w:rsidP="0060612A">
                              <w:pPr>
                                <w:jc w:val="center"/>
                                <w:rPr>
                                  <w:rFonts w:ascii="Calibri" w:eastAsia="SimSun" w:hAnsi="Calibri"/>
                                </w:rPr>
                              </w:pPr>
                              <w:r>
                                <w:rPr>
                                  <w:rFonts w:ascii="Calibri" w:eastAsia="SimSun" w:hAnsi="Calibri"/>
                                </w:rPr>
                                <w:t>Ban 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037752" name="Freeform: Shape 144037752"/>
                        <wps:cNvSpPr/>
                        <wps:spPr>
                          <a:xfrm>
                            <a:off x="752475" y="885721"/>
                            <a:ext cx="2066925" cy="687644"/>
                          </a:xfrm>
                          <a:custGeom>
                            <a:avLst/>
                            <a:gdLst>
                              <a:gd name="connsiteX0" fmla="*/ 1466850 w 1466850"/>
                              <a:gd name="connsiteY0" fmla="*/ 0 h 438150"/>
                              <a:gd name="connsiteX1" fmla="*/ 1466850 w 1466850"/>
                              <a:gd name="connsiteY1" fmla="*/ 219075 h 438150"/>
                              <a:gd name="connsiteX2" fmla="*/ 0 w 1466850"/>
                              <a:gd name="connsiteY2" fmla="*/ 219075 h 438150"/>
                              <a:gd name="connsiteX3" fmla="*/ 0 w 1466850"/>
                              <a:gd name="connsiteY3" fmla="*/ 438150 h 438150"/>
                            </a:gdLst>
                            <a:ahLst/>
                            <a:cxnLst>
                              <a:cxn ang="0">
                                <a:pos x="connsiteX0" y="connsiteY0"/>
                              </a:cxn>
                              <a:cxn ang="0">
                                <a:pos x="connsiteX1" y="connsiteY1"/>
                              </a:cxn>
                              <a:cxn ang="0">
                                <a:pos x="connsiteX2" y="connsiteY2"/>
                              </a:cxn>
                              <a:cxn ang="0">
                                <a:pos x="connsiteX3" y="connsiteY3"/>
                              </a:cxn>
                            </a:cxnLst>
                            <a:rect l="l" t="t" r="r" b="b"/>
                            <a:pathLst>
                              <a:path w="1466850" h="438150">
                                <a:moveTo>
                                  <a:pt x="1466850" y="0"/>
                                </a:moveTo>
                                <a:lnTo>
                                  <a:pt x="1466850" y="219075"/>
                                </a:lnTo>
                                <a:lnTo>
                                  <a:pt x="0" y="219075"/>
                                </a:lnTo>
                                <a:lnTo>
                                  <a:pt x="0" y="438150"/>
                                </a:ln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02907" name="Freeform: Shape 1529002907"/>
                        <wps:cNvSpPr/>
                        <wps:spPr>
                          <a:xfrm>
                            <a:off x="1676400" y="885534"/>
                            <a:ext cx="1143000" cy="686648"/>
                          </a:xfrm>
                          <a:custGeom>
                            <a:avLst/>
                            <a:gdLst>
                              <a:gd name="connsiteX0" fmla="*/ 1466850 w 1466850"/>
                              <a:gd name="connsiteY0" fmla="*/ 0 h 438150"/>
                              <a:gd name="connsiteX1" fmla="*/ 1466850 w 1466850"/>
                              <a:gd name="connsiteY1" fmla="*/ 219075 h 438150"/>
                              <a:gd name="connsiteX2" fmla="*/ 0 w 1466850"/>
                              <a:gd name="connsiteY2" fmla="*/ 219075 h 438150"/>
                              <a:gd name="connsiteX3" fmla="*/ 0 w 1466850"/>
                              <a:gd name="connsiteY3" fmla="*/ 438150 h 438150"/>
                            </a:gdLst>
                            <a:ahLst/>
                            <a:cxnLst>
                              <a:cxn ang="0">
                                <a:pos x="connsiteX0" y="connsiteY0"/>
                              </a:cxn>
                              <a:cxn ang="0">
                                <a:pos x="connsiteX1" y="connsiteY1"/>
                              </a:cxn>
                              <a:cxn ang="0">
                                <a:pos x="connsiteX2" y="connsiteY2"/>
                              </a:cxn>
                              <a:cxn ang="0">
                                <a:pos x="connsiteX3" y="connsiteY3"/>
                              </a:cxn>
                            </a:cxnLst>
                            <a:rect l="l" t="t" r="r" b="b"/>
                            <a:pathLst>
                              <a:path w="1466850" h="438150">
                                <a:moveTo>
                                  <a:pt x="1466850" y="0"/>
                                </a:moveTo>
                                <a:lnTo>
                                  <a:pt x="1466850" y="219075"/>
                                </a:lnTo>
                                <a:lnTo>
                                  <a:pt x="0" y="219075"/>
                                </a:lnTo>
                                <a:lnTo>
                                  <a:pt x="0" y="438150"/>
                                </a:ln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0735185" name="Freeform: Shape 1420735185"/>
                        <wps:cNvSpPr/>
                        <wps:spPr>
                          <a:xfrm>
                            <a:off x="2762250" y="885347"/>
                            <a:ext cx="77360" cy="685651"/>
                          </a:xfrm>
                          <a:custGeom>
                            <a:avLst/>
                            <a:gdLst>
                              <a:gd name="connsiteX0" fmla="*/ 1466850 w 1466850"/>
                              <a:gd name="connsiteY0" fmla="*/ 0 h 438150"/>
                              <a:gd name="connsiteX1" fmla="*/ 1466850 w 1466850"/>
                              <a:gd name="connsiteY1" fmla="*/ 219075 h 438150"/>
                              <a:gd name="connsiteX2" fmla="*/ 0 w 1466850"/>
                              <a:gd name="connsiteY2" fmla="*/ 219075 h 438150"/>
                              <a:gd name="connsiteX3" fmla="*/ 0 w 1466850"/>
                              <a:gd name="connsiteY3" fmla="*/ 438150 h 438150"/>
                            </a:gdLst>
                            <a:ahLst/>
                            <a:cxnLst>
                              <a:cxn ang="0">
                                <a:pos x="connsiteX0" y="connsiteY0"/>
                              </a:cxn>
                              <a:cxn ang="0">
                                <a:pos x="connsiteX1" y="connsiteY1"/>
                              </a:cxn>
                              <a:cxn ang="0">
                                <a:pos x="connsiteX2" y="connsiteY2"/>
                              </a:cxn>
                              <a:cxn ang="0">
                                <a:pos x="connsiteX3" y="connsiteY3"/>
                              </a:cxn>
                            </a:cxnLst>
                            <a:rect l="l" t="t" r="r" b="b"/>
                            <a:pathLst>
                              <a:path w="1466850" h="438150">
                                <a:moveTo>
                                  <a:pt x="1466850" y="0"/>
                                </a:moveTo>
                                <a:lnTo>
                                  <a:pt x="1466850" y="219075"/>
                                </a:lnTo>
                                <a:lnTo>
                                  <a:pt x="0" y="219075"/>
                                </a:lnTo>
                                <a:lnTo>
                                  <a:pt x="0" y="438150"/>
                                </a:ln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4557974" name="Freeform: Shape 304557974"/>
                        <wps:cNvSpPr/>
                        <wps:spPr>
                          <a:xfrm flipH="1">
                            <a:off x="2839608" y="885243"/>
                            <a:ext cx="1697885" cy="685651"/>
                          </a:xfrm>
                          <a:custGeom>
                            <a:avLst/>
                            <a:gdLst>
                              <a:gd name="connsiteX0" fmla="*/ 1466850 w 1466850"/>
                              <a:gd name="connsiteY0" fmla="*/ 0 h 438150"/>
                              <a:gd name="connsiteX1" fmla="*/ 1466850 w 1466850"/>
                              <a:gd name="connsiteY1" fmla="*/ 219075 h 438150"/>
                              <a:gd name="connsiteX2" fmla="*/ 0 w 1466850"/>
                              <a:gd name="connsiteY2" fmla="*/ 219075 h 438150"/>
                              <a:gd name="connsiteX3" fmla="*/ 0 w 1466850"/>
                              <a:gd name="connsiteY3" fmla="*/ 438150 h 438150"/>
                            </a:gdLst>
                            <a:ahLst/>
                            <a:cxnLst>
                              <a:cxn ang="0">
                                <a:pos x="connsiteX0" y="connsiteY0"/>
                              </a:cxn>
                              <a:cxn ang="0">
                                <a:pos x="connsiteX1" y="connsiteY1"/>
                              </a:cxn>
                              <a:cxn ang="0">
                                <a:pos x="connsiteX2" y="connsiteY2"/>
                              </a:cxn>
                              <a:cxn ang="0">
                                <a:pos x="connsiteX3" y="connsiteY3"/>
                              </a:cxn>
                            </a:cxnLst>
                            <a:rect l="l" t="t" r="r" b="b"/>
                            <a:pathLst>
                              <a:path w="1466850" h="438150">
                                <a:moveTo>
                                  <a:pt x="1466850" y="0"/>
                                </a:moveTo>
                                <a:lnTo>
                                  <a:pt x="1466850" y="219075"/>
                                </a:lnTo>
                                <a:lnTo>
                                  <a:pt x="0" y="219075"/>
                                </a:lnTo>
                                <a:lnTo>
                                  <a:pt x="0" y="438150"/>
                                </a:ln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1034343" name="Freeform: Shape 591034343"/>
                        <wps:cNvSpPr/>
                        <wps:spPr>
                          <a:xfrm flipH="1">
                            <a:off x="2839607" y="885139"/>
                            <a:ext cx="2284483" cy="685651"/>
                          </a:xfrm>
                          <a:custGeom>
                            <a:avLst/>
                            <a:gdLst>
                              <a:gd name="connsiteX0" fmla="*/ 1466850 w 1466850"/>
                              <a:gd name="connsiteY0" fmla="*/ 0 h 438150"/>
                              <a:gd name="connsiteX1" fmla="*/ 1466850 w 1466850"/>
                              <a:gd name="connsiteY1" fmla="*/ 219075 h 438150"/>
                              <a:gd name="connsiteX2" fmla="*/ 0 w 1466850"/>
                              <a:gd name="connsiteY2" fmla="*/ 219075 h 438150"/>
                              <a:gd name="connsiteX3" fmla="*/ 0 w 1466850"/>
                              <a:gd name="connsiteY3" fmla="*/ 438150 h 438150"/>
                            </a:gdLst>
                            <a:ahLst/>
                            <a:cxnLst>
                              <a:cxn ang="0">
                                <a:pos x="connsiteX0" y="connsiteY0"/>
                              </a:cxn>
                              <a:cxn ang="0">
                                <a:pos x="connsiteX1" y="connsiteY1"/>
                              </a:cxn>
                              <a:cxn ang="0">
                                <a:pos x="connsiteX2" y="connsiteY2"/>
                              </a:cxn>
                              <a:cxn ang="0">
                                <a:pos x="connsiteX3" y="connsiteY3"/>
                              </a:cxn>
                            </a:cxnLst>
                            <a:rect l="l" t="t" r="r" b="b"/>
                            <a:pathLst>
                              <a:path w="1466850" h="438150">
                                <a:moveTo>
                                  <a:pt x="1466850" y="0"/>
                                </a:moveTo>
                                <a:lnTo>
                                  <a:pt x="1466850" y="219075"/>
                                </a:lnTo>
                                <a:lnTo>
                                  <a:pt x="0" y="219075"/>
                                </a:lnTo>
                                <a:lnTo>
                                  <a:pt x="0" y="438150"/>
                                </a:ln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1052971" name="Freeform: Shape 141052971"/>
                        <wps:cNvSpPr/>
                        <wps:spPr>
                          <a:xfrm>
                            <a:off x="2762250" y="1867058"/>
                            <a:ext cx="57150" cy="342900"/>
                          </a:xfrm>
                          <a:custGeom>
                            <a:avLst/>
                            <a:gdLst>
                              <a:gd name="connsiteX0" fmla="*/ 0 w 0"/>
                              <a:gd name="connsiteY0" fmla="*/ 0 h 342900"/>
                              <a:gd name="connsiteX1" fmla="*/ 0 w 0"/>
                              <a:gd name="connsiteY1" fmla="*/ 342900 h 342900"/>
                            </a:gdLst>
                            <a:ahLst/>
                            <a:cxnLst>
                              <a:cxn ang="0">
                                <a:pos x="connsiteX0" y="connsiteY0"/>
                              </a:cxn>
                              <a:cxn ang="0">
                                <a:pos x="connsiteX1" y="connsiteY1"/>
                              </a:cxn>
                            </a:cxnLst>
                            <a:rect l="l" t="t" r="r" b="b"/>
                            <a:pathLst>
                              <a:path h="342900">
                                <a:moveTo>
                                  <a:pt x="0" y="0"/>
                                </a:moveTo>
                                <a:lnTo>
                                  <a:pt x="0" y="342900"/>
                                </a:ln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228520" name="Freeform: Shape 308228520"/>
                        <wps:cNvSpPr/>
                        <wps:spPr>
                          <a:xfrm>
                            <a:off x="2752725" y="2514758"/>
                            <a:ext cx="152400" cy="429293"/>
                          </a:xfrm>
                          <a:custGeom>
                            <a:avLst/>
                            <a:gdLst>
                              <a:gd name="connsiteX0" fmla="*/ 0 w 152400"/>
                              <a:gd name="connsiteY0" fmla="*/ 0 h 333375"/>
                              <a:gd name="connsiteX1" fmla="*/ 0 w 152400"/>
                              <a:gd name="connsiteY1" fmla="*/ 333375 h 333375"/>
                              <a:gd name="connsiteX2" fmla="*/ 152400 w 152400"/>
                              <a:gd name="connsiteY2" fmla="*/ 333375 h 333375"/>
                            </a:gdLst>
                            <a:ahLst/>
                            <a:cxnLst>
                              <a:cxn ang="0">
                                <a:pos x="connsiteX0" y="connsiteY0"/>
                              </a:cxn>
                              <a:cxn ang="0">
                                <a:pos x="connsiteX1" y="connsiteY1"/>
                              </a:cxn>
                              <a:cxn ang="0">
                                <a:pos x="connsiteX2" y="connsiteY2"/>
                              </a:cxn>
                            </a:cxnLst>
                            <a:rect l="l" t="t" r="r" b="b"/>
                            <a:pathLst>
                              <a:path w="152400" h="333375">
                                <a:moveTo>
                                  <a:pt x="0" y="0"/>
                                </a:moveTo>
                                <a:lnTo>
                                  <a:pt x="0" y="333375"/>
                                </a:lnTo>
                                <a:lnTo>
                                  <a:pt x="152400" y="333375"/>
                                </a:ln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306280" name="Freeform: Shape 1053306280"/>
                        <wps:cNvSpPr/>
                        <wps:spPr>
                          <a:xfrm>
                            <a:off x="2752725" y="2848094"/>
                            <a:ext cx="152400" cy="513515"/>
                          </a:xfrm>
                          <a:custGeom>
                            <a:avLst/>
                            <a:gdLst>
                              <a:gd name="connsiteX0" fmla="*/ 0 w 152400"/>
                              <a:gd name="connsiteY0" fmla="*/ 0 h 333375"/>
                              <a:gd name="connsiteX1" fmla="*/ 0 w 152400"/>
                              <a:gd name="connsiteY1" fmla="*/ 333375 h 333375"/>
                              <a:gd name="connsiteX2" fmla="*/ 152400 w 152400"/>
                              <a:gd name="connsiteY2" fmla="*/ 333375 h 333375"/>
                            </a:gdLst>
                            <a:ahLst/>
                            <a:cxnLst>
                              <a:cxn ang="0">
                                <a:pos x="connsiteX0" y="connsiteY0"/>
                              </a:cxn>
                              <a:cxn ang="0">
                                <a:pos x="connsiteX1" y="connsiteY1"/>
                              </a:cxn>
                              <a:cxn ang="0">
                                <a:pos x="connsiteX2" y="connsiteY2"/>
                              </a:cxn>
                            </a:cxnLst>
                            <a:rect l="l" t="t" r="r" b="b"/>
                            <a:pathLst>
                              <a:path w="152400" h="333375">
                                <a:moveTo>
                                  <a:pt x="0" y="0"/>
                                </a:moveTo>
                                <a:lnTo>
                                  <a:pt x="0" y="333375"/>
                                </a:lnTo>
                                <a:lnTo>
                                  <a:pt x="152400" y="333375"/>
                                </a:ln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5620840" name="Text Box 1455620840"/>
                        <wps:cNvSpPr txBox="1"/>
                        <wps:spPr>
                          <a:xfrm>
                            <a:off x="151426" y="1352237"/>
                            <a:ext cx="2029800" cy="971864"/>
                          </a:xfrm>
                          <a:prstGeom prst="rect">
                            <a:avLst/>
                          </a:prstGeom>
                          <a:noFill/>
                          <a:ln w="6350">
                            <a:solidFill>
                              <a:prstClr val="black"/>
                            </a:solidFill>
                            <a:prstDash val="dash"/>
                          </a:ln>
                        </wps:spPr>
                        <wps:txbx>
                          <w:txbxContent>
                            <w:p w14:paraId="62C36913" w14:textId="51EC9DF3" w:rsidR="005E59AA" w:rsidRDefault="005E59AA" w:rsidP="007A2D85">
                              <w:pPr>
                                <w:jc w:val="center"/>
                              </w:pPr>
                              <w:r>
                                <w:t>Khu vực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0558126" name="Text Box 1"/>
                        <wps:cNvSpPr txBox="1"/>
                        <wps:spPr>
                          <a:xfrm>
                            <a:off x="3209740" y="2227601"/>
                            <a:ext cx="828675" cy="266655"/>
                          </a:xfrm>
                          <a:prstGeom prst="rect">
                            <a:avLst/>
                          </a:prstGeom>
                          <a:solidFill>
                            <a:schemeClr val="lt1"/>
                          </a:solidFill>
                          <a:ln w="6350">
                            <a:solidFill>
                              <a:prstClr val="black"/>
                            </a:solidFill>
                          </a:ln>
                        </wps:spPr>
                        <wps:txbx>
                          <w:txbxContent>
                            <w:p w14:paraId="36EAB278" w14:textId="77777777" w:rsidR="006C42B3" w:rsidRDefault="006C42B3" w:rsidP="00E22B52">
                              <w:pPr>
                                <w:jc w:val="center"/>
                                <w:rPr>
                                  <w:rFonts w:ascii="Calibri" w:eastAsia="SimSun" w:hAnsi="Calibri"/>
                                </w:rPr>
                              </w:pPr>
                              <w:r>
                                <w:rPr>
                                  <w:rFonts w:ascii="Calibri" w:eastAsia="SimSun" w:hAnsi="Calibri"/>
                                </w:rPr>
                                <w:t>Cộng đoàn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888578" name="Freeform: Shape 119888578"/>
                        <wps:cNvSpPr/>
                        <wps:spPr>
                          <a:xfrm flipH="1">
                            <a:off x="2771773" y="1867058"/>
                            <a:ext cx="819151" cy="360543"/>
                          </a:xfrm>
                          <a:custGeom>
                            <a:avLst/>
                            <a:gdLst>
                              <a:gd name="connsiteX0" fmla="*/ 1466850 w 1466850"/>
                              <a:gd name="connsiteY0" fmla="*/ 0 h 438150"/>
                              <a:gd name="connsiteX1" fmla="*/ 1466850 w 1466850"/>
                              <a:gd name="connsiteY1" fmla="*/ 219075 h 438150"/>
                              <a:gd name="connsiteX2" fmla="*/ 0 w 1466850"/>
                              <a:gd name="connsiteY2" fmla="*/ 219075 h 438150"/>
                              <a:gd name="connsiteX3" fmla="*/ 0 w 1466850"/>
                              <a:gd name="connsiteY3" fmla="*/ 438150 h 438150"/>
                            </a:gdLst>
                            <a:ahLst/>
                            <a:cxnLst>
                              <a:cxn ang="0">
                                <a:pos x="connsiteX0" y="connsiteY0"/>
                              </a:cxn>
                              <a:cxn ang="0">
                                <a:pos x="connsiteX1" y="connsiteY1"/>
                              </a:cxn>
                              <a:cxn ang="0">
                                <a:pos x="connsiteX2" y="connsiteY2"/>
                              </a:cxn>
                              <a:cxn ang="0">
                                <a:pos x="connsiteX3" y="connsiteY3"/>
                              </a:cxn>
                            </a:cxnLst>
                            <a:rect l="l" t="t" r="r" b="b"/>
                            <a:pathLst>
                              <a:path w="1466850" h="438150">
                                <a:moveTo>
                                  <a:pt x="1466850" y="0"/>
                                </a:moveTo>
                                <a:lnTo>
                                  <a:pt x="1466850" y="219075"/>
                                </a:lnTo>
                                <a:lnTo>
                                  <a:pt x="0" y="219075"/>
                                </a:lnTo>
                                <a:lnTo>
                                  <a:pt x="0" y="438150"/>
                                </a:ln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39831045" name="Picture 739831045"/>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2326174" y="2504189"/>
                            <a:ext cx="239285" cy="239229"/>
                          </a:xfrm>
                          <a:prstGeom prst="rect">
                            <a:avLst/>
                          </a:prstGeom>
                          <a:noFill/>
                          <a:ln>
                            <a:noFill/>
                          </a:ln>
                        </pic:spPr>
                      </pic:pic>
                      <pic:pic xmlns:pic="http://schemas.openxmlformats.org/drawingml/2006/picture">
                        <pic:nvPicPr>
                          <pic:cNvPr id="1856321328" name="Picture 1856321328"/>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2497624" y="2504189"/>
                            <a:ext cx="239285" cy="239229"/>
                          </a:xfrm>
                          <a:prstGeom prst="rect">
                            <a:avLst/>
                          </a:prstGeom>
                          <a:noFill/>
                          <a:ln>
                            <a:noFill/>
                          </a:ln>
                        </pic:spPr>
                      </pic:pic>
                      <wps:wsp>
                        <wps:cNvPr id="1436792006" name="Text Box 1436792006"/>
                        <wps:cNvSpPr txBox="1"/>
                        <wps:spPr>
                          <a:xfrm>
                            <a:off x="2229215" y="1352237"/>
                            <a:ext cx="1868332" cy="2167340"/>
                          </a:xfrm>
                          <a:prstGeom prst="rect">
                            <a:avLst/>
                          </a:prstGeom>
                          <a:noFill/>
                          <a:ln w="6350">
                            <a:solidFill>
                              <a:prstClr val="black"/>
                            </a:solidFill>
                            <a:prstDash val="dash"/>
                          </a:ln>
                        </wps:spPr>
                        <wps:txbx>
                          <w:txbxContent>
                            <w:p w14:paraId="045BB97E" w14:textId="77777777" w:rsidR="00CD27F0" w:rsidRDefault="00CD27F0" w:rsidP="007A2D85">
                              <w:pPr>
                                <w:jc w:val="center"/>
                              </w:pPr>
                              <w:r>
                                <w:t>Khu vực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AACDD71" id="Canvas 1" o:spid="_x0000_s1031" editas="canvas" style="width:6in;height:280.5pt;mso-position-horizontal-relative:char;mso-position-vertical-relative:line" coordsize="54864,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4864;height:35623;visibility:visible;mso-wrap-style:square" filled="t">
                  <v:fill o:detectmouseclick="t"/>
                  <v:path o:connecttype="none"/>
                </v:shape>
                <v:shapetype id="_x0000_t202" coordsize="21600,21600" o:spt="202" path="m,l,21600r21600,l21600,xe">
                  <v:stroke joinstyle="miter"/>
                  <v:path gradientshapeok="t" o:connecttype="rect"/>
                </v:shapetype>
                <v:shape id="Text Box 1695142231" o:spid="_x0000_s1033" type="#_x0000_t202" style="position:absolute;left:16994;top:3236;width:2242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" fillcolor="white [3201]" strokeweight=".5pt">
                  <v:textbox>
                    <w:txbxContent>
                      <w:p w14:paraId="39D2106B" w14:textId="5DE4DC9C" w:rsidR="007A2D85" w:rsidRDefault="007A2D85" w:rsidP="007A2D85">
                        <w:pPr>
                          <w:jc w:val="center"/>
                        </w:pPr>
                        <w:r>
                          <w:t>Hội dòng</w:t>
                        </w:r>
                      </w:p>
                    </w:txbxContent>
                  </v:textbox>
                </v:shape>
                <v:shape id="Text Box 1481709622" o:spid="_x0000_s1034" type="#_x0000_t202" style="position:absolute;left:12668;top:15810;width:8287;height:2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" fillcolor="white [3201]" strokeweight=".5pt">
                  <v:textbox>
                    <w:txbxContent>
                      <w:p w14:paraId="3102B68A" w14:textId="3D89ACD7" w:rsidR="00A671EE" w:rsidRDefault="00A671EE" w:rsidP="007A2D85">
                        <w:pPr>
                          <w:jc w:val="center"/>
                        </w:pPr>
                        <w:r>
                          <w:t>Cộng đoàn</w:t>
                        </w:r>
                      </w:p>
                    </w:txbxContent>
                  </v:textbox>
                </v:shape>
                <v:shape id="Text Box 1" o:spid="_x0000_s1035" type="#_x0000_t202" style="position:absolute;left:23429;top:22276;width:8287;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" fillcolor="white [3201]" strokeweight=".5pt">
                  <v:textbox>
                    <w:txbxContent>
                      <w:p w14:paraId="5E4ED827" w14:textId="77777777" w:rsidR="00E22B52" w:rsidRDefault="00E22B52" w:rsidP="00E22B52">
                        <w:pPr>
                          <w:jc w:val="center"/>
                          <w:rPr>
                            <w:rFonts w:ascii="Calibri" w:eastAsia="SimSun" w:hAnsi="Calibri"/>
                          </w:rPr>
                        </w:pPr>
                        <w:r>
                          <w:rPr>
                            <w:rFonts w:ascii="Calibri" w:eastAsia="SimSun" w:hAnsi="Calibri"/>
                          </w:rPr>
                          <w:t>Cộng đoàn</w:t>
                        </w:r>
                      </w:p>
                    </w:txbxContent>
                  </v:textbox>
                </v:shape>
                <v:shape id="Text Box 409254238" o:spid="_x0000_s1036" type="#_x0000_t202" style="position:absolute;left:23429;top:15810;width:8287;height:2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" fillcolor="white [3201]" strokeweight=".5pt">
                  <v:textbox>
                    <w:txbxContent>
                      <w:p w14:paraId="717C7F80" w14:textId="77777777" w:rsidR="002A450B" w:rsidRDefault="002A450B" w:rsidP="007A2D85">
                        <w:pPr>
                          <w:jc w:val="center"/>
                        </w:pPr>
                        <w:r>
                          <w:t>Cộng đoàn</w:t>
                        </w:r>
                      </w:p>
                    </w:txbxContent>
                  </v:textbox>
                </v:shape>
                <v:shape id="Picture 1154228777" o:spid="_x0000_s1037" type="#_x0000_t75" style="position:absolute;left:16375;top:9228;width:2392;height:2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">
                  <v:imagedata r:id="rId11" o:title=""/>
                </v:shape>
                <v:shape id="Picture 262555537" o:spid="_x0000_s1038" type="#_x0000_t75" style="position:absolute;left:18184;top:9228;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">
                  <v:imagedata r:id="rId11" o:title=""/>
                </v:shape>
                <v:shape id="Text Box 1" o:spid="_x0000_s1039" type="#_x0000_t202" style="position:absolute;left:42441;top:15806;width:556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" fillcolor="white [3201]" strokeweight=".5pt">
                  <v:textbox>
                    <w:txbxContent>
                      <w:p w14:paraId="2D8CB15A" w14:textId="550F65F2" w:rsidR="0060612A" w:rsidRDefault="005C152D" w:rsidP="0060612A">
                        <w:pPr>
                          <w:jc w:val="center"/>
                          <w:rPr>
                            <w:rFonts w:ascii="Calibri" w:eastAsia="SimSun" w:hAnsi="Calibri"/>
                          </w:rPr>
                        </w:pPr>
                        <w:r>
                          <w:rPr>
                            <w:rFonts w:ascii="Calibri" w:eastAsia="SimSun" w:hAnsi="Calibri"/>
                          </w:rPr>
                          <w:t>Ban A</w:t>
                        </w:r>
                      </w:p>
                    </w:txbxContent>
                  </v:textbox>
                </v:shape>
                <v:shape id="Text Box 1" o:spid="_x0000_s1040" type="#_x0000_t202" style="position:absolute;left:48631;top:15806;width:556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" fillcolor="white [3201]" strokeweight=".5pt">
                  <v:textbox>
                    <w:txbxContent>
                      <w:p w14:paraId="45B1AB06" w14:textId="7D5FEDCA" w:rsidR="005C152D" w:rsidRDefault="005C152D" w:rsidP="0060612A">
                        <w:pPr>
                          <w:jc w:val="center"/>
                          <w:rPr>
                            <w:rFonts w:ascii="Calibri" w:eastAsia="SimSun" w:hAnsi="Calibri"/>
                          </w:rPr>
                        </w:pPr>
                        <w:r>
                          <w:rPr>
                            <w:rFonts w:ascii="Calibri" w:eastAsia="SimSun" w:hAnsi="Calibri"/>
                          </w:rPr>
                          <w:t>Ban B</w:t>
                        </w:r>
                      </w:p>
                    </w:txbxContent>
                  </v:textbox>
                </v:shape>
                <v:shape id="Picture 1585822273" o:spid="_x0000_s1041" type="#_x0000_t75" style="position:absolute;left:12193;top:18660;width:2393;height:2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">
                  <v:imagedata r:id="rId11" o:title=""/>
                </v:shape>
                <v:shape id="Picture 402359508" o:spid="_x0000_s1042" type="#_x0000_t75" style="position:absolute;left:13908;top:18660;width:2393;height:2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">
                  <v:imagedata r:id="rId11" o:title=""/>
                </v:shape>
                <v:shape id="Picture 1350610388" o:spid="_x0000_s1043" type="#_x0000_t75" style="position:absolute;left:31801;top:25041;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">
                  <v:imagedata r:id="rId11" o:title=""/>
                </v:shape>
                <v:shape id="Picture 238749294" o:spid="_x0000_s1044" type="#_x0000_t75" style="position:absolute;left:33516;top:25041;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">
                  <v:imagedata r:id="rId11" o:title=""/>
                </v:shape>
                <v:shape id="Text Box 435939896" o:spid="_x0000_s1045" type="#_x0000_t202" style="position:absolute;left:3432;top:15810;width:8287;height:2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" fillcolor="white [3201]" strokeweight=".5pt">
                  <v:textbox>
                    <w:txbxContent>
                      <w:p w14:paraId="7795B7D3" w14:textId="77777777" w:rsidR="0081231A" w:rsidRDefault="0081231A" w:rsidP="007A2D85">
                        <w:pPr>
                          <w:jc w:val="center"/>
                        </w:pPr>
                        <w:r>
                          <w:t>Cộng đoàn</w:t>
                        </w:r>
                      </w:p>
                    </w:txbxContent>
                  </v:textbox>
                </v:shape>
                <v:shape id="Picture 656808778" o:spid="_x0000_s1046" type="#_x0000_t75" style="position:absolute;left:2958;top:18660;width:2393;height:2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">
                  <v:imagedata r:id="rId11" o:title=""/>
                </v:shape>
                <v:shape id="Picture 1179731858" o:spid="_x0000_s1047" type="#_x0000_t75" style="position:absolute;left:4672;top:18660;width:2393;height:2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">
                  <v:imagedata r:id="rId11" o:title=""/>
                </v:shape>
                <v:shape id="Picture 651044165" o:spid="_x0000_s1048" type="#_x0000_t75" style="position:absolute;left:19899;top:9228;width:2393;height:2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">
                  <v:imagedata r:id="rId11" o:title=""/>
                </v:shape>
                <v:shape id="Picture 1431491303" o:spid="_x0000_s1049" type="#_x0000_t75" style="position:absolute;left:21709;top:9228;width:2392;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">
                  <v:imagedata r:id="rId11" o:title=""/>
                </v:shape>
                <v:shape id="Picture 23407215" o:spid="_x0000_s1050" type="#_x0000_t75" style="position:absolute;left:22955;top:18660;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">
                  <v:imagedata r:id="rId11" o:title=""/>
                </v:shape>
                <v:shape id="Picture 698791940" o:spid="_x0000_s1051" type="#_x0000_t75" style="position:absolute;left:24669;top:18660;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">
                  <v:imagedata r:id="rId11" o:title=""/>
                </v:shape>
                <v:shape id="Text Box 1" o:spid="_x0000_s1052" type="#_x0000_t202" style="position:absolute;left:29041;top:28189;width:537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" fillcolor="white [3201]" strokeweight=".5pt">
                  <v:textbox>
                    <w:txbxContent>
                      <w:p w14:paraId="6A99CB48" w14:textId="7F6B6D37" w:rsidR="00C92F6C" w:rsidRDefault="00C92F6C" w:rsidP="0060612A">
                        <w:pPr>
                          <w:jc w:val="center"/>
                          <w:rPr>
                            <w:rFonts w:ascii="Calibri" w:eastAsia="SimSun" w:hAnsi="Calibri"/>
                          </w:rPr>
                        </w:pPr>
                        <w:r>
                          <w:rPr>
                            <w:rFonts w:ascii="Calibri" w:eastAsia="SimSun" w:hAnsi="Calibri"/>
                          </w:rPr>
                          <w:t>Ban X</w:t>
                        </w:r>
                      </w:p>
                    </w:txbxContent>
                  </v:textbox>
                </v:shape>
                <v:shape id="Text Box 1" o:spid="_x0000_s1053" type="#_x0000_t202" style="position:absolute;left:29041;top:32189;width:537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" fillcolor="white [3201]" strokeweight=".5pt">
                  <v:textbox>
                    <w:txbxContent>
                      <w:p w14:paraId="44869234" w14:textId="39B19612" w:rsidR="00C92F6C" w:rsidRDefault="00C92F6C" w:rsidP="0060612A">
                        <w:pPr>
                          <w:jc w:val="center"/>
                          <w:rPr>
                            <w:rFonts w:ascii="Calibri" w:eastAsia="SimSun" w:hAnsi="Calibri"/>
                          </w:rPr>
                        </w:pPr>
                        <w:r>
                          <w:rPr>
                            <w:rFonts w:ascii="Calibri" w:eastAsia="SimSun" w:hAnsi="Calibri"/>
                          </w:rPr>
                          <w:t>Ban Y</w:t>
                        </w:r>
                      </w:p>
                    </w:txbxContent>
                  </v:textbox>
                </v:shape>
                <v:shape id="Freeform: Shape 144037752" o:spid="_x0000_s1054" style="position:absolute;left:7524;top:8857;width:20670;height:6876;visibility:visible;mso-wrap-style:square;v-text-anchor:middle" coordsize="146685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" path="m1466850,r,219075l,219075,,438150e" filled="f" strokecolor="#0a121c [484]" strokeweight="2pt">
                  <v:path arrowok="t" o:connecttype="custom" o:connectlocs="2066925,0;2066925,343822;0,343822;0,687644" o:connectangles="0,0,0,0"/>
                </v:shape>
                <v:shape id="Freeform: Shape 1529002907" o:spid="_x0000_s1055" style="position:absolute;left:16764;top:8855;width:11430;height:6866;visibility:visible;mso-wrap-style:square;v-text-anchor:middle" coordsize="146685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" path="m1466850,r,219075l,219075,,438150e" filled="f" strokecolor="#0a121c [484]" strokeweight="2pt">
                  <v:path arrowok="t" o:connecttype="custom" o:connectlocs="1143000,0;1143000,343324;0,343324;0,686648" o:connectangles="0,0,0,0"/>
                </v:shape>
                <v:shape id="Freeform: Shape 1420735185" o:spid="_x0000_s1056" style="position:absolute;left:27622;top:8853;width:774;height:6856;visibility:visible;mso-wrap-style:square;v-text-anchor:middle" coordsize="146685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" path="m1466850,r,219075l,219075,,438150e" filled="f" strokecolor="#0a121c [484]" strokeweight="2pt">
                  <v:path arrowok="t" o:connecttype="custom" o:connectlocs="77360,0;77360,342826;0,342826;0,685651" o:connectangles="0,0,0,0"/>
                </v:shape>
                <v:shape id="Freeform: Shape 304557974" o:spid="_x0000_s1057" style="position:absolute;left:28396;top:8852;width:16978;height:6856;flip:x;visibility:visible;mso-wrap-style:square;v-text-anchor:middle" coordsize="146685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" path="m1466850,r,219075l,219075,,438150e" filled="f" strokecolor="#0a121c [484]" strokeweight="2pt">
                  <v:path arrowok="t" o:connecttype="custom" o:connectlocs="1697885,0;1697885,342826;0,342826;0,685651" o:connectangles="0,0,0,0"/>
                </v:shape>
                <v:shape id="Freeform: Shape 591034343" o:spid="_x0000_s1058" style="position:absolute;left:28396;top:8851;width:22844;height:6856;flip:x;visibility:visible;mso-wrap-style:square;v-text-anchor:middle" coordsize="146685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" path="m1466850,r,219075l,219075,,438150e" filled="f" strokecolor="#0a121c [484]" strokeweight="2pt">
                  <v:path arrowok="t" o:connecttype="custom" o:connectlocs="2284483,0;2284483,342826;0,342826;0,685651" o:connectangles="0,0,0,0"/>
                </v:shape>
                <v:shape id="Freeform: Shape 141052971" o:spid="_x0000_s1059" style="position:absolute;left:27622;top:18670;width:572;height:3429;visibility:visible;mso-wrap-style:square;v-text-anchor:middle" coordsize="5715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" path="m,l,342900e" filled="f" strokecolor="#0a121c [484]" strokeweight="2pt">
                  <v:path arrowok="t" o:connecttype="custom" o:connectlocs="0,0;0,342900" o:connectangles="0,0"/>
                </v:shape>
                <v:shape id="Freeform: Shape 308228520" o:spid="_x0000_s1060" style="position:absolute;left:27527;top:25147;width:1524;height:4293;visibility:visible;mso-wrap-style:square;v-text-anchor:middle" coordsize="15240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" path="m,l,333375r152400,e" filled="f" strokecolor="#0a121c [484]" strokeweight="2pt">
                  <v:path arrowok="t" o:connecttype="custom" o:connectlocs="0,0;0,429293;152400,429293" o:connectangles="0,0,0"/>
                </v:shape>
                <v:shape id="Freeform: Shape 1053306280" o:spid="_x0000_s1061" style="position:absolute;left:27527;top:28480;width:1524;height:5136;visibility:visible;mso-wrap-style:square;v-text-anchor:middle" coordsize="15240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" path="m,l,333375r152400,e" filled="f" strokecolor="#0a121c [484]" strokeweight="2pt">
                  <v:path arrowok="t" o:connecttype="custom" o:connectlocs="0,0;0,513515;152400,513515" o:connectangles="0,0,0"/>
                </v:shape>
                <v:shape id="Text Box 1455620840" o:spid="_x0000_s1062" type="#_x0000_t202" style="position:absolute;left:1514;top:13522;width:20298;height:9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" filled="f" strokeweight=".5pt">
                  <v:stroke dashstyle="dash"/>
                  <v:textbox>
                    <w:txbxContent>
                      <w:p w14:paraId="62C36913" w14:textId="51EC9DF3" w:rsidR="005E59AA" w:rsidRDefault="005E59AA" w:rsidP="007A2D85">
                        <w:pPr>
                          <w:jc w:val="center"/>
                        </w:pPr>
                        <w:r>
                          <w:t>Khu vực</w:t>
                        </w:r>
                      </w:p>
                    </w:txbxContent>
                  </v:textbox>
                </v:shape>
                <v:shape id="Text Box 1" o:spid="_x0000_s1063" type="#_x0000_t202" style="position:absolute;left:32097;top:22276;width:8287;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" fillcolor="white [3201]" strokeweight=".5pt">
                  <v:textbox>
                    <w:txbxContent>
                      <w:p w14:paraId="36EAB278" w14:textId="77777777" w:rsidR="006C42B3" w:rsidRDefault="006C42B3" w:rsidP="00E22B52">
                        <w:pPr>
                          <w:jc w:val="center"/>
                          <w:rPr>
                            <w:rFonts w:ascii="Calibri" w:eastAsia="SimSun" w:hAnsi="Calibri"/>
                          </w:rPr>
                        </w:pPr>
                        <w:r>
                          <w:rPr>
                            <w:rFonts w:ascii="Calibri" w:eastAsia="SimSun" w:hAnsi="Calibri"/>
                          </w:rPr>
                          <w:t>Cộng đoàn</w:t>
                        </w:r>
                      </w:p>
                    </w:txbxContent>
                  </v:textbox>
                </v:shape>
                <v:shape id="Freeform: Shape 119888578" o:spid="_x0000_s1064" style="position:absolute;left:27717;top:18670;width:8192;height:3606;flip:x;visibility:visible;mso-wrap-style:square;v-text-anchor:middle" coordsize="146685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" path="m1466850,r,219075l,219075,,438150e" filled="f" strokecolor="#0a121c [484]" strokeweight="2pt">
                  <v:path arrowok="t" o:connecttype="custom" o:connectlocs="819151,0;819151,180272;0,180272;0,360543" o:connectangles="0,0,0,0"/>
                </v:shape>
                <v:shape id="Picture 739831045" o:spid="_x0000_s1065" type="#_x0000_t75" style="position:absolute;left:23261;top:25041;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">
                  <v:imagedata r:id="rId11" o:title=""/>
                </v:shape>
                <v:shape id="Picture 1856321328" o:spid="_x0000_s1066" type="#_x0000_t75" style="position:absolute;left:24976;top:25041;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">
                  <v:imagedata r:id="rId11" o:title=""/>
                </v:shape>
                <v:shape id="Text Box 1436792006" o:spid="_x0000_s1067" type="#_x0000_t202" style="position:absolute;left:22292;top:13522;width:18683;height:21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" filled="f" strokeweight=".5pt">
                  <v:stroke dashstyle="dash"/>
                  <v:textbox>
                    <w:txbxContent>
                      <w:p w14:paraId="045BB97E" w14:textId="77777777" w:rsidR="00CD27F0" w:rsidRDefault="00CD27F0" w:rsidP="007A2D85">
                        <w:pPr>
                          <w:jc w:val="center"/>
                        </w:pPr>
                        <w:r>
                          <w:t>Khu vực</w:t>
                        </w:r>
                      </w:p>
                    </w:txbxContent>
                  </v:textbox>
                </v:shape>
                <w10:anchorlock/>
              </v:group>
            </w:pict>
          </mc:Fallback>
        </mc:AlternateContent>
      </w:r>
    </w:p>
    <w:p w14:paraId="11165758" w14:textId="6C87CD33" w:rsidR="00DF315D" w:rsidRPr="00A4366C" w:rsidRDefault="00DF315D" w:rsidP="00DF315D">
      <w:pPr>
        <w:pStyle w:val="Caption"/>
        <w:jc w:val="center"/>
      </w:pPr>
      <w:bookmarkStart w:id="18" w:name="_Toc152798848"/>
      <w:r>
        <w:t xml:space="preserve">Hình </w:t>
      </w:r>
      <w:fldSimple w:instr=" STYLEREF 1 \s ">
        <w:r w:rsidR="00FA3583">
          <w:rPr>
            <w:noProof/>
          </w:rPr>
          <w:t>1</w:t>
        </w:r>
      </w:fldSimple>
      <w:r>
        <w:noBreakHyphen/>
      </w:r>
      <w:fldSimple w:instr=" SEQ Hình \* ARABIC \s 1 ">
        <w:r w:rsidR="00FA3583">
          <w:rPr>
            <w:noProof/>
          </w:rPr>
          <w:t>3</w:t>
        </w:r>
      </w:fldSimple>
      <w:r>
        <w:t xml:space="preserve"> Tổ chức Công đoàn trong ứng dụng</w:t>
      </w:r>
      <w:bookmarkEnd w:id="18"/>
    </w:p>
    <w:p w14:paraId="7E25F433" w14:textId="01D73A6C" w:rsidR="00DF315D" w:rsidRDefault="00DF315D" w:rsidP="00A4366C">
      <w:r>
        <w:t>Hội dòng sẽ có các Cộng đoàn. Nữ tu sẽ thuộc trực tiếp Hôi dòng, hoặc được phân về các Cộng đoàn.</w:t>
      </w:r>
    </w:p>
    <w:p w14:paraId="4920234E" w14:textId="105FCEE9" w:rsidR="00DF315D" w:rsidRDefault="00DF315D" w:rsidP="00A4366C">
      <w:r>
        <w:t>Các Cộng đoàn có thể nhóm thành các Khu vực. Mỗi khu vực sẽ có Ban liên lạc của Khu vực. Thành viên Ban liên lạc vẫn sẽ thuộc quản lý của Cộng đoàn trong Khu vực.</w:t>
      </w:r>
    </w:p>
    <w:p w14:paraId="58A73253" w14:textId="77AAF2A0" w:rsidR="00DF315D" w:rsidRDefault="00DF315D" w:rsidP="00A4366C">
      <w:r>
        <w:t>Hội dòng sẽ có các Ban (vd: Ban Truyền thông, ban Linh hướng). Cộng đoàn cũng sẽ có các Ban phụ trách trong Cộng đoàn</w:t>
      </w:r>
      <w:r w:rsidR="00444E65">
        <w:t xml:space="preserve"> nếu có.</w:t>
      </w:r>
    </w:p>
    <w:p w14:paraId="275532E5" w14:textId="77777777" w:rsidR="009C45CE" w:rsidRDefault="009C45CE">
      <w:pPr>
        <w:rPr>
          <w:rFonts w:asciiTheme="majorHAnsi" w:eastAsiaTheme="majorEastAsia" w:hAnsiTheme="majorHAnsi" w:cstheme="majorBidi"/>
          <w:color w:val="365F91" w:themeColor="accent1" w:themeShade="BF"/>
          <w:sz w:val="32"/>
          <w:szCs w:val="32"/>
        </w:rPr>
      </w:pPr>
      <w:r>
        <w:br w:type="page"/>
      </w:r>
    </w:p>
    <w:p w14:paraId="132C0AEF" w14:textId="2E4850EC" w:rsidR="006D197C" w:rsidRDefault="006D197C" w:rsidP="00BE5225">
      <w:pPr>
        <w:pStyle w:val="Heading1"/>
        <w:numPr>
          <w:ilvl w:val="0"/>
          <w:numId w:val="1"/>
        </w:numPr>
      </w:pPr>
      <w:bookmarkStart w:id="19" w:name="_Toc152798815"/>
      <w:r>
        <w:lastRenderedPageBreak/>
        <w:t>Dữ liệu Ứng dụng</w:t>
      </w:r>
      <w:bookmarkEnd w:id="19"/>
    </w:p>
    <w:p w14:paraId="0B832311" w14:textId="6701D6BA" w:rsidR="006D197C" w:rsidRDefault="006D197C" w:rsidP="006D197C">
      <w:r>
        <w:t>Tập tin dữ liệu ứng dụng mặc định sẽ nằm cùng thư mục cài đặt ứng dụng.</w:t>
      </w:r>
    </w:p>
    <w:p w14:paraId="6B53B73A" w14:textId="2B1B9826" w:rsidR="006D197C" w:rsidRDefault="008B0B47" w:rsidP="006D197C">
      <w:pPr>
        <w:rPr>
          <w:i/>
          <w:iCs/>
        </w:rPr>
      </w:pPr>
      <w:r>
        <w:t xml:space="preserve">Để xem chi tiết thư mục hiện tại của Ứng dụng, từ </w:t>
      </w:r>
      <w:r w:rsidRPr="008B0B47">
        <w:rPr>
          <w:i/>
          <w:iCs/>
        </w:rPr>
        <w:t>Trình đơn &gt; Thông tin &gt; Thông tin ứng dụng</w:t>
      </w:r>
    </w:p>
    <w:p w14:paraId="5DA86D66" w14:textId="03E5B22F" w:rsidR="0027509E" w:rsidRPr="0027509E" w:rsidRDefault="0027509E" w:rsidP="006D197C">
      <w:r w:rsidRPr="00AF3D77">
        <w:rPr>
          <w:b/>
          <w:bCs/>
          <w:color w:val="FF0000"/>
          <w:u w:val="single"/>
        </w:rPr>
        <w:t>Lưu ý:</w:t>
      </w:r>
      <w:r>
        <w:t xml:space="preserve"> Theo mặc định, thư mục dữ liệu của ứng dùng nằm ở thư mục cài đặt/chạy ứng dụng. Người dùng cần đảm bảo ứng dụng có quyền đọc/ghi trên thư mục này</w:t>
      </w:r>
      <w:r w:rsidR="00F618E7">
        <w:t>.</w:t>
      </w:r>
    </w:p>
    <w:p w14:paraId="4282344D" w14:textId="0183F1CF" w:rsidR="006D197C" w:rsidRDefault="006D197C" w:rsidP="006D197C"/>
    <w:p w14:paraId="61496C26" w14:textId="1CE42F0D" w:rsidR="008A7675" w:rsidRDefault="00D42831" w:rsidP="00ED45AC">
      <w:pPr>
        <w:jc w:val="center"/>
      </w:pPr>
      <w:r>
        <w:rPr>
          <w:noProof/>
        </w:rPr>
        <mc:AlternateContent>
          <mc:Choice Requires="wps">
            <w:drawing>
              <wp:anchor distT="0" distB="0" distL="114300" distR="114300" simplePos="0" relativeHeight="251755520" behindDoc="0" locked="0" layoutInCell="1" allowOverlap="1" wp14:anchorId="3BAB4E98" wp14:editId="356E84DF">
                <wp:simplePos x="0" y="0"/>
                <wp:positionH relativeFrom="column">
                  <wp:posOffset>1284872</wp:posOffset>
                </wp:positionH>
                <wp:positionV relativeFrom="paragraph">
                  <wp:posOffset>1167626</wp:posOffset>
                </wp:positionV>
                <wp:extent cx="193040" cy="210185"/>
                <wp:effectExtent l="0" t="21273" r="14288" b="0"/>
                <wp:wrapNone/>
                <wp:docPr id="1807509605" name="Up Arrow 1"/>
                <wp:cNvGraphicFramePr/>
                <a:graphic xmlns:a="http://schemas.openxmlformats.org/drawingml/2006/main">
                  <a:graphicData uri="http://schemas.microsoft.com/office/word/2010/wordprocessingShape">
                    <wps:wsp>
                      <wps:cNvSpPr/>
                      <wps:spPr>
                        <a:xfrm rot="13500000">
                          <a:off x="0" y="0"/>
                          <a:ext cx="193040" cy="210185"/>
                        </a:xfrm>
                        <a:prstGeom prst="upArrow">
                          <a:avLst/>
                        </a:prstGeom>
                        <a:solidFill>
                          <a:srgbClr val="FFFF00"/>
                        </a:solidFill>
                        <a:ln w="31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A30CF8"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 o:spid="_x0000_s1026" type="#_x0000_t68" style="position:absolute;margin-left:101.15pt;margin-top:91.95pt;width:15.2pt;height:16.55pt;rotation:-135;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" adj="9919" fillcolor="yellow" strokecolor="red" strokeweight=".25pt"/>
            </w:pict>
          </mc:Fallback>
        </mc:AlternateContent>
      </w:r>
      <w:r w:rsidR="00A570B4">
        <w:rPr>
          <w:noProof/>
        </w:rPr>
        <mc:AlternateContent>
          <mc:Choice Requires="wpc">
            <w:drawing>
              <wp:inline distT="0" distB="0" distL="0" distR="0" wp14:anchorId="02566526" wp14:editId="5F040F56">
                <wp:extent cx="5486400" cy="3200400"/>
                <wp:effectExtent l="0" t="0" r="0" b="0"/>
                <wp:docPr id="1738591386"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32776798" name="Picture 1032776798"/>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80000" y="180000"/>
                            <a:ext cx="3695065" cy="2552700"/>
                          </a:xfrm>
                          <a:prstGeom prst="rect">
                            <a:avLst/>
                          </a:prstGeom>
                        </pic:spPr>
                      </pic:pic>
                      <pic:pic xmlns:pic="http://schemas.openxmlformats.org/drawingml/2006/picture">
                        <pic:nvPicPr>
                          <pic:cNvPr id="1087047929" name="Picture 1087047929"/>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884441" y="993978"/>
                            <a:ext cx="2719070" cy="2140585"/>
                          </a:xfrm>
                          <a:prstGeom prst="rect">
                            <a:avLst/>
                          </a:prstGeom>
                          <a:noFill/>
                          <a:ln>
                            <a:noFill/>
                          </a:ln>
                        </pic:spPr>
                      </pic:pic>
                      <wps:wsp>
                        <wps:cNvPr id="1795201089" name="Rounded Rectangle 1"/>
                        <wps:cNvSpPr/>
                        <wps:spPr>
                          <a:xfrm>
                            <a:off x="1899073" y="1057824"/>
                            <a:ext cx="1392768" cy="200390"/>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EFFC994" id="Canvas 2"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">
                <v:shape id="_x0000_s1027" type="#_x0000_t75" style="position:absolute;width:54864;height:32004;visibility:visible;mso-wrap-style:square" filled="t">
                  <v:fill o:detectmouseclick="t"/>
                  <v:path o:connecttype="none"/>
                </v:shape>
                <v:shape id="Picture 1032776798" o:spid="_x0000_s1028" type="#_x0000_t75" style="position:absolute;left:1800;top:1800;width:36950;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">
                  <v:imagedata r:id="rId14" o:title=""/>
                </v:shape>
                <v:shape id="Picture 1087047929" o:spid="_x0000_s1029" type="#_x0000_t75" style="position:absolute;left:18844;top:9939;width:27191;height:21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">
                  <v:imagedata r:id="rId15" o:title=""/>
                </v:shape>
                <v:roundrect id="Rounded Rectangle 1" o:spid="_x0000_s1030" style="position:absolute;left:18990;top:10578;width:13928;height:20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" filled="f" strokecolor="red" strokeweight="1.5pt"/>
                <w10:anchorlock/>
              </v:group>
            </w:pict>
          </mc:Fallback>
        </mc:AlternateContent>
      </w:r>
    </w:p>
    <w:p w14:paraId="31455917" w14:textId="5399DED4" w:rsidR="00D42925" w:rsidRPr="00A4366C" w:rsidRDefault="00D42925" w:rsidP="00D42925">
      <w:pPr>
        <w:pStyle w:val="Caption"/>
        <w:jc w:val="center"/>
      </w:pPr>
      <w:bookmarkStart w:id="20" w:name="_Toc152798849"/>
      <w:r>
        <w:t xml:space="preserve">Hình </w:t>
      </w:r>
      <w:fldSimple w:instr=" STYLEREF 1 \s ">
        <w:r w:rsidR="00FA3583">
          <w:rPr>
            <w:noProof/>
          </w:rPr>
          <w:t>2</w:t>
        </w:r>
      </w:fldSimple>
      <w:r>
        <w:noBreakHyphen/>
      </w:r>
      <w:fldSimple w:instr=" SEQ Hình \* ARABIC \s 1 ">
        <w:r w:rsidR="00FA3583">
          <w:rPr>
            <w:noProof/>
          </w:rPr>
          <w:t>1</w:t>
        </w:r>
      </w:fldSimple>
      <w:r>
        <w:t xml:space="preserve"> Thư mục dữ liệu ứng dụng</w:t>
      </w:r>
      <w:bookmarkEnd w:id="20"/>
    </w:p>
    <w:p w14:paraId="5D573590" w14:textId="77777777" w:rsidR="008A7675" w:rsidRPr="006D197C" w:rsidRDefault="008A7675" w:rsidP="006D197C"/>
    <w:p w14:paraId="47D93C01" w14:textId="77777777" w:rsidR="00252074" w:rsidRDefault="00252074">
      <w:pPr>
        <w:rPr>
          <w:rFonts w:asciiTheme="majorHAnsi" w:eastAsiaTheme="majorEastAsia" w:hAnsiTheme="majorHAnsi" w:cstheme="majorBidi"/>
          <w:color w:val="365F91" w:themeColor="accent1" w:themeShade="BF"/>
          <w:sz w:val="32"/>
          <w:szCs w:val="32"/>
        </w:rPr>
      </w:pPr>
      <w:r>
        <w:br w:type="page"/>
      </w:r>
    </w:p>
    <w:p w14:paraId="7E56E5C8" w14:textId="3ADCE8BC" w:rsidR="00BE5225" w:rsidRDefault="00FA05D7" w:rsidP="00BE5225">
      <w:pPr>
        <w:pStyle w:val="Heading1"/>
        <w:numPr>
          <w:ilvl w:val="0"/>
          <w:numId w:val="1"/>
        </w:numPr>
      </w:pPr>
      <w:bookmarkStart w:id="21" w:name="_Toc152798816"/>
      <w:r>
        <w:lastRenderedPageBreak/>
        <w:t>Quản lý Nữ tu</w:t>
      </w:r>
      <w:bookmarkEnd w:id="21"/>
    </w:p>
    <w:p w14:paraId="7E4391CC" w14:textId="2873D9D5" w:rsidR="00B542EA" w:rsidRPr="00B542EA" w:rsidRDefault="00B542EA" w:rsidP="00B542EA">
      <w:r>
        <w:t xml:space="preserve">Ở </w:t>
      </w:r>
      <w:r>
        <w:rPr>
          <w:i/>
          <w:iCs/>
        </w:rPr>
        <w:t>Thanh công cụ</w:t>
      </w:r>
      <w:r>
        <w:t xml:space="preserve"> chọn </w:t>
      </w:r>
      <w:r>
        <w:rPr>
          <w:i/>
          <w:iCs/>
        </w:rPr>
        <w:t>Nữ tu</w:t>
      </w:r>
      <w:r w:rsidR="00B44BA4">
        <w:rPr>
          <w:i/>
          <w:iCs/>
        </w:rPr>
        <w:t xml:space="preserve"> </w:t>
      </w:r>
      <w:r w:rsidR="00B44BA4">
        <w:t>để hiển thị danh sách Nữ tu</w:t>
      </w:r>
      <w:r>
        <w:t>.</w:t>
      </w:r>
    </w:p>
    <w:p w14:paraId="66BA20DD" w14:textId="77777777" w:rsidR="00FA05D7" w:rsidRDefault="00B478C7" w:rsidP="00FA05D7">
      <w:r>
        <w:rPr>
          <w:noProof/>
        </w:rPr>
        <mc:AlternateContent>
          <mc:Choice Requires="wpc">
            <w:drawing>
              <wp:inline distT="0" distB="0" distL="0" distR="0" wp14:anchorId="7A757135" wp14:editId="24AF0B90">
                <wp:extent cx="5486400" cy="3043555"/>
                <wp:effectExtent l="0" t="0" r="0" b="0"/>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Right Arrow 17"/>
                        <wps:cNvSpPr/>
                        <wps:spPr>
                          <a:xfrm rot="16200000">
                            <a:off x="451780" y="336845"/>
                            <a:ext cx="200660" cy="172720"/>
                          </a:xfrm>
                          <a:prstGeom prst="rightArrow">
                            <a:avLst/>
                          </a:prstGeom>
                          <a:solidFill>
                            <a:srgbClr val="FFFF00"/>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39623062" name="Picture 2139623062"/>
                          <pic:cNvPicPr>
                            <a:picLocks noChangeAspect="1"/>
                          </pic:cNvPicPr>
                        </pic:nvPicPr>
                        <pic:blipFill>
                          <a:blip r:embed="rId16" cstate="print">
                            <a:extLst>
                              <a:ext uri="{28A0092B-C50C-407E-A947-70E740481C1C}">
                                <a14:useLocalDpi xmlns:a14="http://schemas.microsoft.com/office/drawing/2010/main" val="0"/>
                              </a:ext>
                            </a:extLst>
                          </a:blip>
                          <a:srcRect/>
                          <a:stretch/>
                        </pic:blipFill>
                        <pic:spPr>
                          <a:xfrm>
                            <a:off x="0" y="0"/>
                            <a:ext cx="5486400" cy="3007800"/>
                          </a:xfrm>
                          <a:prstGeom prst="rect">
                            <a:avLst/>
                          </a:prstGeom>
                        </pic:spPr>
                      </pic:pic>
                      <wps:wsp>
                        <wps:cNvPr id="856396052" name="Up Arrow 856396052"/>
                        <wps:cNvSpPr/>
                        <wps:spPr>
                          <a:xfrm rot="18000000">
                            <a:off x="556720" y="282299"/>
                            <a:ext cx="193040" cy="210185"/>
                          </a:xfrm>
                          <a:prstGeom prst="upArrow">
                            <a:avLst/>
                          </a:prstGeom>
                          <a:solidFill>
                            <a:srgbClr val="FFFF00"/>
                          </a:solidFill>
                          <a:ln w="31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3893977" name="Rounded Rectangle 1773893977"/>
                        <wps:cNvSpPr/>
                        <wps:spPr>
                          <a:xfrm>
                            <a:off x="311410" y="136196"/>
                            <a:ext cx="202565" cy="218440"/>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5840585" name="Line Callout 2 1035840585"/>
                        <wps:cNvSpPr/>
                        <wps:spPr>
                          <a:xfrm>
                            <a:off x="2868444" y="1094399"/>
                            <a:ext cx="1131570" cy="229870"/>
                          </a:xfrm>
                          <a:prstGeom prst="borderCallout2">
                            <a:avLst>
                              <a:gd name="adj1" fmla="val 18750"/>
                              <a:gd name="adj2" fmla="val -1111"/>
                              <a:gd name="adj3" fmla="val -69431"/>
                              <a:gd name="adj4" fmla="val -67495"/>
                              <a:gd name="adj5" fmla="val -68585"/>
                              <a:gd name="adj6" fmla="val -133389"/>
                            </a:avLst>
                          </a:prstGeom>
                          <a:solidFill>
                            <a:schemeClr val="lt1"/>
                          </a:solidFill>
                          <a:ln w="6350">
                            <a:solidFill>
                              <a:srgbClr val="FF0000"/>
                            </a:solidFill>
                            <a:headEnd type="oval" w="sm" len="sm"/>
                            <a:tailEnd type="oval" w="sm" len="sm"/>
                          </a:ln>
                        </wps:spPr>
                        <wps:txbx>
                          <w:txbxContent>
                            <w:p w14:paraId="19DA628F" w14:textId="5C4BB879" w:rsidR="00BB42D6" w:rsidRDefault="00BB42D6" w:rsidP="00BB42D6">
                              <w:pPr>
                                <w:jc w:val="center"/>
                                <w:rPr>
                                  <w:rFonts w:ascii="Calibri" w:eastAsia="SimSun" w:hAnsi="Calibri"/>
                                  <w:sz w:val="16"/>
                                  <w:szCs w:val="16"/>
                                </w:rPr>
                              </w:pPr>
                              <w:r>
                                <w:rPr>
                                  <w:rFonts w:ascii="Calibri" w:eastAsia="SimSun" w:hAnsi="Calibri"/>
                                  <w:sz w:val="16"/>
                                  <w:szCs w:val="16"/>
                                </w:rPr>
                                <w:t>Danh sách Nữ tu</w:t>
                              </w:r>
                            </w:p>
                          </w:txbxContent>
                        </wps:txbx>
                        <wps:bodyPr rot="0" spcFirstLastPara="0" vert="horz" wrap="square" lIns="45720" tIns="45720" rIns="45720" bIns="45720" numCol="1" spcCol="0" rtlCol="0" fromWordArt="0" anchor="t" anchorCtr="0" forceAA="0" compatLnSpc="1">
                          <a:prstTxWarp prst="textNoShape">
                            <a:avLst/>
                          </a:prstTxWarp>
                          <a:noAutofit/>
                        </wps:bodyPr>
                      </wps:wsp>
                      <wps:wsp>
                        <wps:cNvPr id="409289129" name="Line Callout 2 409289129"/>
                        <wps:cNvSpPr/>
                        <wps:spPr>
                          <a:xfrm>
                            <a:off x="1974423" y="1993805"/>
                            <a:ext cx="1217930" cy="322708"/>
                          </a:xfrm>
                          <a:prstGeom prst="borderCallout2">
                            <a:avLst>
                              <a:gd name="adj1" fmla="val 61759"/>
                              <a:gd name="adj2" fmla="val -153"/>
                              <a:gd name="adj3" fmla="val 104195"/>
                              <a:gd name="adj4" fmla="val -39405"/>
                              <a:gd name="adj5" fmla="val 192232"/>
                              <a:gd name="adj6" fmla="val -68340"/>
                            </a:avLst>
                          </a:prstGeom>
                          <a:solidFill>
                            <a:schemeClr val="lt1"/>
                          </a:solidFill>
                          <a:ln w="6350">
                            <a:solidFill>
                              <a:srgbClr val="FF0000"/>
                            </a:solidFill>
                            <a:headEnd type="oval" w="sm" len="sm"/>
                            <a:tailEnd type="oval" w="sm" len="sm"/>
                          </a:ln>
                        </wps:spPr>
                        <wps:txbx>
                          <w:txbxContent>
                            <w:p w14:paraId="5698711D" w14:textId="395222DF" w:rsidR="00E8576D" w:rsidRDefault="00E8576D" w:rsidP="00E8576D">
                              <w:pPr>
                                <w:jc w:val="center"/>
                                <w:rPr>
                                  <w:rFonts w:ascii="Calibri" w:eastAsia="SimSun" w:hAnsi="Calibri"/>
                                  <w:sz w:val="16"/>
                                  <w:szCs w:val="16"/>
                                </w:rPr>
                              </w:pPr>
                              <w:r>
                                <w:rPr>
                                  <w:rFonts w:ascii="Calibri" w:eastAsia="SimSun" w:hAnsi="Calibri"/>
                                  <w:sz w:val="16"/>
                                  <w:szCs w:val="16"/>
                                </w:rPr>
                                <w:t>Lọc danh sách Nữ tu</w:t>
                              </w:r>
                            </w:p>
                          </w:txbxContent>
                        </wps:txbx>
                        <wps:bodyPr rot="0" spcFirstLastPara="0" vert="horz" wrap="square" lIns="45720" tIns="45720" rIns="45720" bIns="45720" numCol="1" spcCol="0" rtlCol="0" fromWordArt="0" anchor="t" anchorCtr="0" forceAA="0" compatLnSpc="1">
                          <a:prstTxWarp prst="textNoShape">
                            <a:avLst/>
                          </a:prstTxWarp>
                          <a:noAutofit/>
                        </wps:bodyPr>
                      </wps:wsp>
                      <wps:wsp>
                        <wps:cNvPr id="1129974458" name="Line Callout 2 1129974458"/>
                        <wps:cNvSpPr/>
                        <wps:spPr>
                          <a:xfrm>
                            <a:off x="3734473" y="1850670"/>
                            <a:ext cx="1217930" cy="322580"/>
                          </a:xfrm>
                          <a:prstGeom prst="borderCallout2">
                            <a:avLst>
                              <a:gd name="adj1" fmla="val 104379"/>
                              <a:gd name="adj2" fmla="val 60248"/>
                              <a:gd name="adj3" fmla="val 134034"/>
                              <a:gd name="adj4" fmla="val 87043"/>
                              <a:gd name="adj5" fmla="val 230596"/>
                              <a:gd name="adj6" fmla="val 103268"/>
                            </a:avLst>
                          </a:prstGeom>
                          <a:solidFill>
                            <a:schemeClr val="lt1"/>
                          </a:solidFill>
                          <a:ln w="6350">
                            <a:solidFill>
                              <a:srgbClr val="FF0000"/>
                            </a:solidFill>
                            <a:headEnd type="oval" w="sm" len="sm"/>
                            <a:tailEnd type="oval" w="sm" len="sm"/>
                          </a:ln>
                        </wps:spPr>
                        <wps:txbx>
                          <w:txbxContent>
                            <w:p w14:paraId="0884CB60" w14:textId="7D5C09A6" w:rsidR="00E51E39" w:rsidRDefault="00E51E39" w:rsidP="00E51E39">
                              <w:pPr>
                                <w:rPr>
                                  <w:rFonts w:ascii="Calibri" w:eastAsia="SimSun" w:hAnsi="Calibri"/>
                                  <w:sz w:val="16"/>
                                  <w:szCs w:val="16"/>
                                </w:rPr>
                              </w:pPr>
                              <w:r>
                                <w:rPr>
                                  <w:rFonts w:ascii="Calibri" w:eastAsia="SimSun" w:hAnsi="Calibri"/>
                                  <w:sz w:val="16"/>
                                  <w:szCs w:val="16"/>
                                </w:rPr>
                                <w:t xml:space="preserve">Phân trang </w:t>
                              </w:r>
                            </w:p>
                          </w:txbxContent>
                        </wps:txbx>
                        <wps:bodyPr rot="0" spcFirstLastPara="0" vert="horz" wrap="square" lIns="45720" tIns="45720" rIns="45720" bIns="45720" numCol="1" spcCol="0" rtlCol="0" fromWordArt="0" anchor="t" anchorCtr="0" forceAA="0" compatLnSpc="1">
                          <a:prstTxWarp prst="textNoShape">
                            <a:avLst/>
                          </a:prstTxWarp>
                          <a:noAutofit/>
                        </wps:bodyPr>
                      </wps:wsp>
                    </wpc:wpc>
                  </a:graphicData>
                </a:graphic>
              </wp:inline>
            </w:drawing>
          </mc:Choice>
          <mc:Fallback>
            <w:pict>
              <v:group w14:anchorId="7A757135" id="Canvas 7" o:spid="_x0000_s1068" editas="canvas" style="width:6in;height:239.65pt;mso-position-horizontal-relative:char;mso-position-vertical-relative:line" coordsize="54864,30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">
                <v:shape id="_x0000_s1069" type="#_x0000_t75" style="position:absolute;width:54864;height:30435;visibility:visible;mso-wrap-style:square">
                  <v:fill o:detectmouseclick="t"/>
                  <v:path o:connecttype="non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7" o:spid="_x0000_s1070" type="#_x0000_t13" style="position:absolute;left:4517;top:3368;width:2007;height:172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" adj="12304" fillcolor="yellow" strokecolor="#243f60 [1604]" strokeweight=".5pt"/>
                <v:shape id="Picture 2139623062" o:spid="_x0000_s1071" type="#_x0000_t75" style="position:absolute;width:54864;height:30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">
                  <v:imagedata r:id="rId17" o:title=""/>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856396052" o:spid="_x0000_s1072" type="#_x0000_t68" style="position:absolute;left:5566;top:2823;width:1931;height:2102;rotation:-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" adj="9919" fillcolor="yellow" strokecolor="red" strokeweight=".25pt"/>
                <v:roundrect id="Rounded Rectangle 1773893977" o:spid="_x0000_s1073" style="position:absolute;left:3114;top:1361;width:2025;height:21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" filled="f" strokecolor="red" strokeweight="1.5pt"/>
                <v:shape id="Line Callout 2 1035840585" o:spid="_x0000_s1074" type="#_x0000_t48" style="position:absolute;left:28684;top:10943;width:11316;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" adj="-28812,-14814,-14579,-14997,-240" fillcolor="white [3201]" strokecolor="red" strokeweight=".5pt">
                  <v:stroke startarrow="oval" startarrowwidth="narrow" startarrowlength="short" endarrow="oval" endarrowwidth="narrow" endarrowlength="short"/>
                  <v:textbox inset="3.6pt,,3.6pt">
                    <w:txbxContent>
                      <w:p w14:paraId="19DA628F" w14:textId="5C4BB879" w:rsidR="00BB42D6" w:rsidRDefault="00BB42D6" w:rsidP="00BB42D6">
                        <w:pPr>
                          <w:jc w:val="center"/>
                          <w:rPr>
                            <w:rFonts w:ascii="Calibri" w:eastAsia="SimSun" w:hAnsi="Calibri"/>
                            <w:sz w:val="16"/>
                            <w:szCs w:val="16"/>
                          </w:rPr>
                        </w:pPr>
                        <w:r>
                          <w:rPr>
                            <w:rFonts w:ascii="Calibri" w:eastAsia="SimSun" w:hAnsi="Calibri"/>
                            <w:sz w:val="16"/>
                            <w:szCs w:val="16"/>
                          </w:rPr>
                          <w:t>Danh sách Nữ tu</w:t>
                        </w:r>
                      </w:p>
                    </w:txbxContent>
                  </v:textbox>
                </v:shape>
                <v:shape id="Line Callout 2 409289129" o:spid="_x0000_s1075" type="#_x0000_t48" style="position:absolute;left:19744;top:19938;width:12179;height:3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" adj="-14761,41522,-8511,22506,-33,13340" fillcolor="white [3201]" strokecolor="red" strokeweight=".5pt">
                  <v:stroke startarrow="oval" startarrowwidth="narrow" startarrowlength="short" endarrow="oval" endarrowwidth="narrow" endarrowlength="short"/>
                  <v:textbox inset="3.6pt,,3.6pt">
                    <w:txbxContent>
                      <w:p w14:paraId="5698711D" w14:textId="395222DF" w:rsidR="00E8576D" w:rsidRDefault="00E8576D" w:rsidP="00E8576D">
                        <w:pPr>
                          <w:jc w:val="center"/>
                          <w:rPr>
                            <w:rFonts w:ascii="Calibri" w:eastAsia="SimSun" w:hAnsi="Calibri"/>
                            <w:sz w:val="16"/>
                            <w:szCs w:val="16"/>
                          </w:rPr>
                        </w:pPr>
                        <w:r>
                          <w:rPr>
                            <w:rFonts w:ascii="Calibri" w:eastAsia="SimSun" w:hAnsi="Calibri"/>
                            <w:sz w:val="16"/>
                            <w:szCs w:val="16"/>
                          </w:rPr>
                          <w:t>Lọc danh sách Nữ tu</w:t>
                        </w:r>
                      </w:p>
                    </w:txbxContent>
                  </v:textbox>
                  <o:callout v:ext="edit" minusy="t"/>
                </v:shape>
                <v:shape id="Line Callout 2 1129974458" o:spid="_x0000_s1076" type="#_x0000_t48" style="position:absolute;left:37344;top:18506;width:1218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" adj="22306,49809,18801,28951,13014,22546" fillcolor="white [3201]" strokecolor="red" strokeweight=".5pt">
                  <v:stroke startarrow="oval" startarrowwidth="narrow" startarrowlength="short" endarrow="oval" endarrowwidth="narrow" endarrowlength="short"/>
                  <v:textbox inset="3.6pt,,3.6pt">
                    <w:txbxContent>
                      <w:p w14:paraId="0884CB60" w14:textId="7D5C09A6" w:rsidR="00E51E39" w:rsidRDefault="00E51E39" w:rsidP="00E51E39">
                        <w:pPr>
                          <w:rPr>
                            <w:rFonts w:ascii="Calibri" w:eastAsia="SimSun" w:hAnsi="Calibri"/>
                            <w:sz w:val="16"/>
                            <w:szCs w:val="16"/>
                          </w:rPr>
                        </w:pPr>
                        <w:r>
                          <w:rPr>
                            <w:rFonts w:ascii="Calibri" w:eastAsia="SimSun" w:hAnsi="Calibri"/>
                            <w:sz w:val="16"/>
                            <w:szCs w:val="16"/>
                          </w:rPr>
                          <w:t xml:space="preserve">Phân trang </w:t>
                        </w:r>
                      </w:p>
                    </w:txbxContent>
                  </v:textbox>
                  <o:callout v:ext="edit" minusx="t" minusy="t"/>
                </v:shape>
                <w10:anchorlock/>
              </v:group>
            </w:pict>
          </mc:Fallback>
        </mc:AlternateContent>
      </w:r>
    </w:p>
    <w:p w14:paraId="76765623" w14:textId="25BA7EA2" w:rsidR="006F7FE2" w:rsidRDefault="006F7FE2" w:rsidP="006F7FE2">
      <w:pPr>
        <w:pStyle w:val="Caption"/>
        <w:jc w:val="center"/>
      </w:pPr>
      <w:bookmarkStart w:id="22" w:name="_Toc152798850"/>
      <w:r>
        <w:t xml:space="preserve">Hình </w:t>
      </w:r>
      <w:fldSimple w:instr=" STYLEREF 1 \s ">
        <w:r w:rsidR="00FA3583">
          <w:rPr>
            <w:noProof/>
          </w:rPr>
          <w:t>3</w:t>
        </w:r>
      </w:fldSimple>
      <w:r>
        <w:noBreakHyphen/>
      </w:r>
      <w:fldSimple w:instr=" SEQ Hình \* ARABIC \s 1 ">
        <w:r w:rsidR="00FA3583">
          <w:rPr>
            <w:noProof/>
          </w:rPr>
          <w:t>1</w:t>
        </w:r>
      </w:fldSimple>
      <w:r>
        <w:t xml:space="preserve"> </w:t>
      </w:r>
      <w:r w:rsidR="00D91C60">
        <w:t>Quản lý Nữ tu</w:t>
      </w:r>
      <w:bookmarkEnd w:id="22"/>
    </w:p>
    <w:p w14:paraId="15EDE91B" w14:textId="5A7855D2" w:rsidR="00103D3A" w:rsidRDefault="00204F38" w:rsidP="00103D3A">
      <w:r>
        <w:t>Một số t</w:t>
      </w:r>
      <w:r w:rsidR="00103D3A">
        <w:t>hông tin Nữ tu bao gồm:</w:t>
      </w:r>
    </w:p>
    <w:p w14:paraId="03DB9D62" w14:textId="61E3E1EA" w:rsidR="00103D3A" w:rsidRDefault="00103D3A" w:rsidP="00103D3A">
      <w:pPr>
        <w:pStyle w:val="ListParagraph"/>
        <w:numPr>
          <w:ilvl w:val="0"/>
          <w:numId w:val="9"/>
        </w:numPr>
      </w:pPr>
      <w:r>
        <w:t>Tên định danh: Tên/Mã định danh của Nữ tu</w:t>
      </w:r>
      <w:r w:rsidR="00C11132">
        <w:t xml:space="preserve"> trên ứng dụng</w:t>
      </w:r>
      <w:r>
        <w:t>, vd: NUTU_0000001</w:t>
      </w:r>
      <w:r w:rsidR="00C14155">
        <w:t>. Mã định danh này là duy nhất giữa các Nữ tu</w:t>
      </w:r>
    </w:p>
    <w:p w14:paraId="27E2D193" w14:textId="193FB3EA" w:rsidR="00F76D16" w:rsidRDefault="00F76D16" w:rsidP="00103D3A">
      <w:pPr>
        <w:pStyle w:val="ListParagraph"/>
        <w:numPr>
          <w:ilvl w:val="0"/>
          <w:numId w:val="9"/>
        </w:numPr>
      </w:pPr>
      <w:r>
        <w:t>Tên Thánh</w:t>
      </w:r>
    </w:p>
    <w:p w14:paraId="7D53FC55" w14:textId="6AA11B77" w:rsidR="00F76D16" w:rsidRDefault="00F76D16" w:rsidP="00103D3A">
      <w:pPr>
        <w:pStyle w:val="ListParagraph"/>
        <w:numPr>
          <w:ilvl w:val="0"/>
          <w:numId w:val="9"/>
        </w:numPr>
      </w:pPr>
      <w:r>
        <w:t>Họ Tên</w:t>
      </w:r>
    </w:p>
    <w:p w14:paraId="4A7F7E00" w14:textId="6D85F231" w:rsidR="00C12C7F" w:rsidRDefault="00C12C7F" w:rsidP="00103D3A">
      <w:pPr>
        <w:pStyle w:val="ListParagraph"/>
        <w:numPr>
          <w:ilvl w:val="0"/>
          <w:numId w:val="9"/>
        </w:numPr>
      </w:pPr>
      <w:r>
        <w:t>Trạng thái của Nữ tu: Tiên Khấn, Vĩnh Khấn, Hưu, Đã Mất</w:t>
      </w:r>
      <w:r w:rsidR="00B133AC">
        <w:t>, v.v.</w:t>
      </w:r>
    </w:p>
    <w:p w14:paraId="5FDCE6D4" w14:textId="09746D34" w:rsidR="004B4CED" w:rsidRDefault="004B4CED" w:rsidP="00103D3A">
      <w:pPr>
        <w:pStyle w:val="ListParagraph"/>
        <w:numPr>
          <w:ilvl w:val="0"/>
          <w:numId w:val="9"/>
        </w:numPr>
      </w:pPr>
      <w:r>
        <w:t>Cộng Đoàn: Cộng đoàn hiện tại của Nữ tu. Mặc định sẽ là “Hội Dòng” nếu không thuộc một Cộng Đoàn nào khác</w:t>
      </w:r>
    </w:p>
    <w:p w14:paraId="2DBEFE5E" w14:textId="3E2A9101" w:rsidR="004B4CED" w:rsidRPr="00103D3A" w:rsidRDefault="00CA6FEB" w:rsidP="00103D3A">
      <w:pPr>
        <w:pStyle w:val="ListParagraph"/>
        <w:numPr>
          <w:ilvl w:val="0"/>
          <w:numId w:val="9"/>
        </w:numPr>
      </w:pPr>
      <w:r>
        <w:t>V.v.</w:t>
      </w:r>
    </w:p>
    <w:p w14:paraId="6B3FAE16" w14:textId="708CB342" w:rsidR="00AC2BE1" w:rsidRPr="00AC2BE1" w:rsidRDefault="00AC2BE1" w:rsidP="00FA05D7">
      <w:r>
        <w:rPr>
          <w:i/>
          <w:iCs/>
          <w:u w:val="single"/>
        </w:rPr>
        <w:t>Ghi chú:</w:t>
      </w:r>
    </w:p>
    <w:p w14:paraId="0D8BBE31" w14:textId="553BA055" w:rsidR="00FF0EA2" w:rsidRDefault="00C33CE8" w:rsidP="00AC7137">
      <w:pPr>
        <w:pStyle w:val="ListParagraph"/>
        <w:numPr>
          <w:ilvl w:val="0"/>
          <w:numId w:val="8"/>
        </w:numPr>
      </w:pPr>
      <w:r>
        <w:t>Khi thông tin Nữ tu</w:t>
      </w:r>
      <w:r w:rsidR="009C14C7">
        <w:t xml:space="preserve"> </w:t>
      </w:r>
      <w:r>
        <w:t>thay đổi (vd: cập nhật, thêm mới, v.v.v), click chuột phải</w:t>
      </w:r>
      <w:r w:rsidR="000B2863">
        <w:t xml:space="preserve"> để mở </w:t>
      </w:r>
      <w:r w:rsidR="000B2863" w:rsidRPr="00AC7137">
        <w:rPr>
          <w:i/>
          <w:iCs/>
        </w:rPr>
        <w:t>Trình đơn ngữ cảnh</w:t>
      </w:r>
      <w:r>
        <w:t>, chọn “Tải lại” để cập nhật lại danh sách</w:t>
      </w:r>
      <w:r w:rsidR="000B2863">
        <w:t xml:space="preserve"> trong trường hợp danh sách </w:t>
      </w:r>
      <w:ins w:id="23" w:author="Anh Ngo" w:date="2023-12-07T23:48:00Z">
        <w:r w:rsidR="00DA7B84">
          <w:t>không tự động cập nhật</w:t>
        </w:r>
        <w:r w:rsidR="00084AE1">
          <w:t>.</w:t>
        </w:r>
      </w:ins>
    </w:p>
    <w:p w14:paraId="450C1399" w14:textId="70B0CC9D" w:rsidR="00601519" w:rsidRDefault="00601519" w:rsidP="00FA05D7"/>
    <w:p w14:paraId="24533BBF" w14:textId="2EA0E521" w:rsidR="00D34BCA" w:rsidRDefault="00D34BCA" w:rsidP="00FA05D7">
      <w:r>
        <w:t>Thao tác hỗ trợ Quản Lý Nữ tu</w:t>
      </w:r>
    </w:p>
    <w:p w14:paraId="3248D8E3" w14:textId="418B7740" w:rsidR="000C6358" w:rsidRDefault="000C6358" w:rsidP="000C6358">
      <w:pPr>
        <w:pStyle w:val="ListParagraph"/>
        <w:numPr>
          <w:ilvl w:val="0"/>
          <w:numId w:val="8"/>
        </w:numPr>
      </w:pPr>
      <w:r>
        <w:t>Xem danh sách Nữ tu</w:t>
      </w:r>
    </w:p>
    <w:p w14:paraId="7D8F5D91" w14:textId="3A9E2AA2" w:rsidR="000C6358" w:rsidRDefault="000C6358" w:rsidP="000C6358">
      <w:pPr>
        <w:pStyle w:val="ListParagraph"/>
        <w:numPr>
          <w:ilvl w:val="0"/>
          <w:numId w:val="8"/>
        </w:numPr>
      </w:pPr>
      <w:r>
        <w:t>Lọc danh sách Nữ tu, vd: theo Tên, theo Cộng đoàn hiện tại, v.v.v</w:t>
      </w:r>
    </w:p>
    <w:p w14:paraId="192DCDA7" w14:textId="6C7C8288" w:rsidR="000C6358" w:rsidRDefault="000C6358" w:rsidP="000C6358">
      <w:pPr>
        <w:pStyle w:val="ListParagraph"/>
        <w:numPr>
          <w:ilvl w:val="0"/>
          <w:numId w:val="8"/>
        </w:numPr>
      </w:pPr>
      <w:r>
        <w:t>Thêm Nữ Tu</w:t>
      </w:r>
    </w:p>
    <w:p w14:paraId="02E21BF0" w14:textId="6C839D9C" w:rsidR="000C6358" w:rsidRDefault="000C6358" w:rsidP="000C6358">
      <w:pPr>
        <w:pStyle w:val="ListParagraph"/>
        <w:numPr>
          <w:ilvl w:val="0"/>
          <w:numId w:val="8"/>
        </w:numPr>
      </w:pPr>
      <w:r>
        <w:lastRenderedPageBreak/>
        <w:t>Chỉnh sửa thông tin Nữ tu</w:t>
      </w:r>
    </w:p>
    <w:p w14:paraId="59E8418B" w14:textId="4BA8557E" w:rsidR="000C6358" w:rsidRDefault="000C6358" w:rsidP="000C6358">
      <w:pPr>
        <w:pStyle w:val="ListParagraph"/>
        <w:numPr>
          <w:ilvl w:val="0"/>
          <w:numId w:val="8"/>
        </w:numPr>
      </w:pPr>
      <w:r>
        <w:t>Đổi Cộng đoàn của Nữ tu</w:t>
      </w:r>
    </w:p>
    <w:p w14:paraId="42705AB1" w14:textId="749737C1" w:rsidR="000C6358" w:rsidRDefault="000C6358" w:rsidP="000C6358">
      <w:pPr>
        <w:pStyle w:val="ListParagraph"/>
        <w:numPr>
          <w:ilvl w:val="0"/>
          <w:numId w:val="8"/>
        </w:numPr>
      </w:pPr>
      <w:r>
        <w:t>Thêm Thông tin Sự kiện của Nữ Tu</w:t>
      </w:r>
    </w:p>
    <w:p w14:paraId="690467EE" w14:textId="6F2965F2" w:rsidR="000C6358" w:rsidRDefault="000C6358" w:rsidP="000C6358">
      <w:pPr>
        <w:pStyle w:val="ListParagraph"/>
        <w:numPr>
          <w:ilvl w:val="0"/>
          <w:numId w:val="8"/>
        </w:numPr>
      </w:pPr>
      <w:r>
        <w:t>Xem thông tin Nữ tu</w:t>
      </w:r>
    </w:p>
    <w:p w14:paraId="7CD000D9" w14:textId="2605C6BB" w:rsidR="000C6358" w:rsidRDefault="000C6358" w:rsidP="000C6358">
      <w:pPr>
        <w:pStyle w:val="ListParagraph"/>
        <w:numPr>
          <w:ilvl w:val="0"/>
          <w:numId w:val="8"/>
        </w:numPr>
      </w:pPr>
      <w:r>
        <w:t>Xem thông tin Cộng đoàn của Nữ tu</w:t>
      </w:r>
    </w:p>
    <w:p w14:paraId="60138AC6" w14:textId="77F11E99" w:rsidR="000C6358" w:rsidRDefault="000C6358" w:rsidP="000C6358">
      <w:pPr>
        <w:pStyle w:val="ListParagraph"/>
        <w:numPr>
          <w:ilvl w:val="0"/>
          <w:numId w:val="8"/>
        </w:numPr>
      </w:pPr>
      <w:r>
        <w:t>Xem thông tin Sự kiện của Nữ tu</w:t>
      </w:r>
    </w:p>
    <w:p w14:paraId="5E3893A0" w14:textId="44B63689" w:rsidR="000C6358" w:rsidRDefault="000C6358" w:rsidP="000C6358">
      <w:pPr>
        <w:pStyle w:val="ListParagraph"/>
        <w:numPr>
          <w:ilvl w:val="0"/>
          <w:numId w:val="8"/>
        </w:numPr>
      </w:pPr>
      <w:r>
        <w:t>Xóa Nữ tu</w:t>
      </w:r>
    </w:p>
    <w:p w14:paraId="27461B16" w14:textId="22CBC297" w:rsidR="00A96340" w:rsidRDefault="00A96340" w:rsidP="000C6358">
      <w:pPr>
        <w:pStyle w:val="ListParagraph"/>
        <w:numPr>
          <w:ilvl w:val="0"/>
          <w:numId w:val="8"/>
        </w:numPr>
      </w:pPr>
      <w:r>
        <w:t>Nhập danh sách Nữ tu từ tập tin</w:t>
      </w:r>
    </w:p>
    <w:p w14:paraId="5DB0E9F9" w14:textId="439E4F97" w:rsidR="00A96340" w:rsidRDefault="00A96340" w:rsidP="000C6358">
      <w:pPr>
        <w:pStyle w:val="ListParagraph"/>
        <w:numPr>
          <w:ilvl w:val="0"/>
          <w:numId w:val="8"/>
        </w:numPr>
      </w:pPr>
      <w:r>
        <w:t>Xuất danh sách Nữ tu ra tập tin</w:t>
      </w:r>
    </w:p>
    <w:p w14:paraId="3587EE70" w14:textId="7ACA5F55" w:rsidR="00A96340" w:rsidRDefault="00A96340" w:rsidP="000C6358">
      <w:pPr>
        <w:pStyle w:val="ListParagraph"/>
        <w:numPr>
          <w:ilvl w:val="0"/>
          <w:numId w:val="8"/>
        </w:numPr>
      </w:pPr>
      <w:r>
        <w:t>V.v.v</w:t>
      </w:r>
    </w:p>
    <w:p w14:paraId="765444D3" w14:textId="38AEAB67" w:rsidR="00A96340" w:rsidRDefault="00A96340" w:rsidP="00573A5F"/>
    <w:p w14:paraId="2FE7510C" w14:textId="32C8C5D9" w:rsidR="00AD64C4" w:rsidRDefault="00AD64C4" w:rsidP="00573A5F">
      <w:r>
        <w:t xml:space="preserve">Để thêm thông tin </w:t>
      </w:r>
      <w:r w:rsidR="00071EB9">
        <w:t xml:space="preserve">Lớp Khấn </w:t>
      </w:r>
      <w:r>
        <w:t xml:space="preserve">cho Nữ tu, ở </w:t>
      </w:r>
      <w:r>
        <w:rPr>
          <w:i/>
          <w:iCs/>
        </w:rPr>
        <w:t>Thanh công cụ</w:t>
      </w:r>
      <w:r>
        <w:t xml:space="preserve"> &gt; </w:t>
      </w:r>
      <w:r w:rsidR="000C4A24">
        <w:t>Khác &gt; Khóa/Nhiệm kỳ</w:t>
      </w:r>
    </w:p>
    <w:p w14:paraId="2F1D7893" w14:textId="0ADF77B0" w:rsidR="00635D6D" w:rsidRPr="00AD64C4" w:rsidRDefault="00635D6D" w:rsidP="00573A5F">
      <w:r>
        <w:t>Click chuột phải, chọn Thêm &gt; Thêm thông tin Khóa tu, chọn Loại “</w:t>
      </w:r>
      <w:r w:rsidR="00612854">
        <w:t>Lớp Khấn</w:t>
      </w:r>
      <w:r>
        <w:t>”</w:t>
      </w:r>
    </w:p>
    <w:p w14:paraId="09ED6315" w14:textId="74E56E99" w:rsidR="00AD64C4" w:rsidRDefault="00EA7419" w:rsidP="00573A5F">
      <w:r>
        <w:rPr>
          <w:noProof/>
        </w:rPr>
        <mc:AlternateContent>
          <mc:Choice Requires="wpc">
            <w:drawing>
              <wp:inline distT="0" distB="0" distL="0" distR="0" wp14:anchorId="20D0CCB5" wp14:editId="48617E90">
                <wp:extent cx="5486400" cy="4126675"/>
                <wp:effectExtent l="0" t="0" r="0" b="7620"/>
                <wp:docPr id="335838794"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0764542" name="Picture 120764542"/>
                          <pic:cNvPicPr>
                            <a:picLocks noChangeAspect="1"/>
                          </pic:cNvPicPr>
                        </pic:nvPicPr>
                        <pic:blipFill>
                          <a:blip r:embed="rId18"/>
                          <a:stretch>
                            <a:fillRect/>
                          </a:stretch>
                        </pic:blipFill>
                        <pic:spPr>
                          <a:xfrm>
                            <a:off x="112816" y="53440"/>
                            <a:ext cx="3075709" cy="1338020"/>
                          </a:xfrm>
                          <a:prstGeom prst="rect">
                            <a:avLst/>
                          </a:prstGeom>
                        </pic:spPr>
                      </pic:pic>
                      <pic:pic xmlns:pic="http://schemas.openxmlformats.org/drawingml/2006/picture">
                        <pic:nvPicPr>
                          <pic:cNvPr id="704230234" name="Picture 704230234"/>
                          <pic:cNvPicPr>
                            <a:picLocks noChangeAspect="1"/>
                          </pic:cNvPicPr>
                        </pic:nvPicPr>
                        <pic:blipFill>
                          <a:blip r:embed="rId19"/>
                          <a:stretch>
                            <a:fillRect/>
                          </a:stretch>
                        </pic:blipFill>
                        <pic:spPr>
                          <a:xfrm>
                            <a:off x="2119745" y="819397"/>
                            <a:ext cx="3099460" cy="987525"/>
                          </a:xfrm>
                          <a:prstGeom prst="rect">
                            <a:avLst/>
                          </a:prstGeom>
                        </pic:spPr>
                      </pic:pic>
                      <pic:pic xmlns:pic="http://schemas.openxmlformats.org/drawingml/2006/picture">
                        <pic:nvPicPr>
                          <pic:cNvPr id="805970581" name="Picture 805970581"/>
                          <pic:cNvPicPr>
                            <a:picLocks noChangeAspect="1"/>
                          </pic:cNvPicPr>
                        </pic:nvPicPr>
                        <pic:blipFill>
                          <a:blip r:embed="rId20"/>
                          <a:stretch>
                            <a:fillRect/>
                          </a:stretch>
                        </pic:blipFill>
                        <pic:spPr>
                          <a:xfrm>
                            <a:off x="1852550" y="1882068"/>
                            <a:ext cx="1953492" cy="2208096"/>
                          </a:xfrm>
                          <a:prstGeom prst="rect">
                            <a:avLst/>
                          </a:prstGeom>
                        </pic:spPr>
                      </pic:pic>
                    </wpc:wpc>
                  </a:graphicData>
                </a:graphic>
              </wp:inline>
            </w:drawing>
          </mc:Choice>
          <mc:Fallback>
            <w:pict>
              <v:group w14:anchorId="3561D018" id="Canvas 3" o:spid="_x0000_s1026" editas="canvas" style="width:6in;height:324.95pt;mso-position-horizontal-relative:char;mso-position-vertical-relative:line" coordsize="54864,41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">
                <v:shape id="_x0000_s1027" type="#_x0000_t75" style="position:absolute;width:54864;height:41262;visibility:visible;mso-wrap-style:square" filled="t">
                  <v:fill o:detectmouseclick="t"/>
                  <v:path o:connecttype="none"/>
                </v:shape>
                <v:shape id="Picture 120764542" o:spid="_x0000_s1028" type="#_x0000_t75" style="position:absolute;left:1128;top:534;width:30757;height:1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">
                  <v:imagedata r:id="rId21" o:title=""/>
                </v:shape>
                <v:shape id="Picture 704230234" o:spid="_x0000_s1029" type="#_x0000_t75" style="position:absolute;left:21197;top:8193;width:30995;height:9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">
                  <v:imagedata r:id="rId22" o:title=""/>
                </v:shape>
                <v:shape id="Picture 805970581" o:spid="_x0000_s1030" type="#_x0000_t75" style="position:absolute;left:18525;top:18820;width:19535;height:22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">
                  <v:imagedata r:id="rId23" o:title=""/>
                </v:shape>
                <w10:anchorlock/>
              </v:group>
            </w:pict>
          </mc:Fallback>
        </mc:AlternateContent>
      </w:r>
    </w:p>
    <w:p w14:paraId="3D8CCFD5" w14:textId="77E4FF1A" w:rsidR="008925D6" w:rsidRDefault="008925D6" w:rsidP="008925D6">
      <w:pPr>
        <w:pStyle w:val="Caption"/>
        <w:jc w:val="center"/>
      </w:pPr>
      <w:bookmarkStart w:id="24" w:name="_Toc152798851"/>
      <w:r>
        <w:t xml:space="preserve">Hình </w:t>
      </w:r>
      <w:fldSimple w:instr=" STYLEREF 1 \s ">
        <w:r w:rsidR="00FA3583">
          <w:rPr>
            <w:noProof/>
          </w:rPr>
          <w:t>3</w:t>
        </w:r>
      </w:fldSimple>
      <w:r>
        <w:noBreakHyphen/>
      </w:r>
      <w:fldSimple w:instr=" SEQ Hình \* ARABIC \s 1 ">
        <w:r w:rsidR="00FA3583">
          <w:rPr>
            <w:noProof/>
          </w:rPr>
          <w:t>2</w:t>
        </w:r>
      </w:fldSimple>
      <w:r>
        <w:t xml:space="preserve"> Thêm thông tin Lớp Khấn cho Nữ tu</w:t>
      </w:r>
      <w:bookmarkEnd w:id="24"/>
    </w:p>
    <w:p w14:paraId="64D09E73" w14:textId="2D97C335" w:rsidR="00EC24CE" w:rsidRDefault="00B60399" w:rsidP="00573A5F">
      <w:r>
        <w:t>Ngoài ra, có thể thêm thông tin khác như Khóa/Nhiệm kỳ (vd: Nhiệm kỳ Tổng Phụ Trách, v.v.v)</w:t>
      </w:r>
    </w:p>
    <w:p w14:paraId="1A8A40A7" w14:textId="4F106613" w:rsidR="0056050D" w:rsidRDefault="0056050D" w:rsidP="00FA3583">
      <w:pPr>
        <w:pStyle w:val="Heading2"/>
      </w:pPr>
      <w:bookmarkStart w:id="25" w:name="_Toc150722856"/>
      <w:bookmarkStart w:id="26" w:name="_Toc151206943"/>
      <w:bookmarkStart w:id="27" w:name="_Toc151913455"/>
      <w:bookmarkStart w:id="28" w:name="_Toc152104633"/>
      <w:bookmarkStart w:id="29" w:name="_Toc152105457"/>
      <w:bookmarkStart w:id="30" w:name="_Toc152105556"/>
      <w:bookmarkStart w:id="31" w:name="_Toc152535936"/>
      <w:bookmarkStart w:id="32" w:name="_Toc152537985"/>
      <w:bookmarkStart w:id="33" w:name="_Toc152538063"/>
      <w:bookmarkStart w:id="34" w:name="_Toc152538271"/>
      <w:bookmarkStart w:id="35" w:name="_Toc152798817"/>
      <w:bookmarkStart w:id="36" w:name="_Toc152798819"/>
      <w:bookmarkEnd w:id="25"/>
      <w:bookmarkEnd w:id="26"/>
      <w:bookmarkEnd w:id="27"/>
      <w:bookmarkEnd w:id="28"/>
      <w:bookmarkEnd w:id="29"/>
      <w:bookmarkEnd w:id="30"/>
      <w:bookmarkEnd w:id="31"/>
      <w:bookmarkEnd w:id="32"/>
      <w:bookmarkEnd w:id="33"/>
      <w:bookmarkEnd w:id="34"/>
      <w:bookmarkEnd w:id="35"/>
      <w:r>
        <w:lastRenderedPageBreak/>
        <w:t>Xem thông tin Nữ tu</w:t>
      </w:r>
      <w:bookmarkEnd w:id="36"/>
    </w:p>
    <w:p w14:paraId="369B43F5" w14:textId="18CF6E72" w:rsidR="00333923" w:rsidRDefault="00333923" w:rsidP="00333923">
      <w:r>
        <w:t xml:space="preserve">Click đúp chuột vào Nữ tu cần xem, hoặc chọn Nữ tu cần xem, click chuột phải, chọn </w:t>
      </w:r>
      <w:r>
        <w:rPr>
          <w:i/>
          <w:iCs/>
        </w:rPr>
        <w:t>Xem</w:t>
      </w:r>
      <w:r>
        <w:t xml:space="preserve"> để xem thông tin Nữ tu</w:t>
      </w:r>
      <w:r w:rsidR="004D0E95">
        <w:t>.</w:t>
      </w:r>
    </w:p>
    <w:p w14:paraId="5C1DCCD8" w14:textId="3ADA7D43" w:rsidR="001E7FE7" w:rsidRDefault="000C60B2" w:rsidP="00B64268">
      <w:r>
        <w:t xml:space="preserve">Chọn </w:t>
      </w:r>
      <w:r>
        <w:rPr>
          <w:i/>
          <w:iCs/>
        </w:rPr>
        <w:t>Xuất dữ liệu</w:t>
      </w:r>
      <w:r>
        <w:t xml:space="preserve"> để xuất thông tin Nữ tu ra tập tin.</w:t>
      </w:r>
    </w:p>
    <w:p w14:paraId="1D11728B" w14:textId="77777777" w:rsidR="001E7FE7" w:rsidRPr="000C60B2" w:rsidRDefault="001E7FE7" w:rsidP="00333923"/>
    <w:p w14:paraId="2A84AA76" w14:textId="1429E9B1" w:rsidR="00333923" w:rsidRDefault="00025F8A" w:rsidP="00333923">
      <w:ins w:id="37" w:author="Anh Ngo" w:date="2023-12-07T23:49:00Z">
        <w:r>
          <w:rPr>
            <w:noProof/>
          </w:rPr>
          <mc:AlternateContent>
            <mc:Choice Requires="wps">
              <w:drawing>
                <wp:anchor distT="0" distB="0" distL="114300" distR="114300" simplePos="0" relativeHeight="251777024" behindDoc="0" locked="0" layoutInCell="1" allowOverlap="1" wp14:anchorId="26F6D4BD" wp14:editId="10EE88F9">
                  <wp:simplePos x="0" y="0"/>
                  <wp:positionH relativeFrom="column">
                    <wp:posOffset>3767328</wp:posOffset>
                  </wp:positionH>
                  <wp:positionV relativeFrom="paragraph">
                    <wp:posOffset>3780689</wp:posOffset>
                  </wp:positionV>
                  <wp:extent cx="1217930" cy="384175"/>
                  <wp:effectExtent l="1092200" t="0" r="13970" b="34925"/>
                  <wp:wrapNone/>
                  <wp:docPr id="1614111178" name="Line Callout 2 5"/>
                  <wp:cNvGraphicFramePr/>
                  <a:graphic xmlns:a="http://schemas.openxmlformats.org/drawingml/2006/main">
                    <a:graphicData uri="http://schemas.microsoft.com/office/word/2010/wordprocessingShape">
                      <wps:wsp>
                        <wps:cNvSpPr/>
                        <wps:spPr>
                          <a:xfrm>
                            <a:off x="0" y="0"/>
                            <a:ext cx="1217930" cy="384175"/>
                          </a:xfrm>
                          <a:prstGeom prst="borderCallout2">
                            <a:avLst>
                              <a:gd name="adj1" fmla="val 76672"/>
                              <a:gd name="adj2" fmla="val -14830"/>
                              <a:gd name="adj3" fmla="val 104195"/>
                              <a:gd name="adj4" fmla="val -39405"/>
                              <a:gd name="adj5" fmla="val 99173"/>
                              <a:gd name="adj6" fmla="val -87533"/>
                            </a:avLst>
                          </a:prstGeom>
                          <a:solidFill>
                            <a:schemeClr val="lt1"/>
                          </a:solidFill>
                          <a:ln w="6350">
                            <a:solidFill>
                              <a:srgbClr val="FF0000"/>
                            </a:solidFill>
                            <a:headEnd type="oval" w="sm" len="sm"/>
                            <a:tailEnd type="oval" w="sm" len="sm"/>
                          </a:ln>
                        </wps:spPr>
                        <wps:txbx>
                          <w:txbxContent>
                            <w:p w14:paraId="45333903" w14:textId="6D030B67" w:rsidR="00025F8A" w:rsidRPr="00A640F8" w:rsidRDefault="00025F8A" w:rsidP="00025F8A">
                              <w:pPr>
                                <w:jc w:val="center"/>
                                <w:rPr>
                                  <w:sz w:val="16"/>
                                  <w:szCs w:val="16"/>
                                </w:rPr>
                              </w:pPr>
                              <w:del w:id="38" w:author="Anh Ngo" w:date="2023-12-07T23:49:00Z">
                                <w:r w:rsidDel="00025F8A">
                                  <w:rPr>
                                    <w:sz w:val="16"/>
                                    <w:szCs w:val="16"/>
                                  </w:rPr>
                                  <w:delText>Xuất thông tin Nữ tu ra tập tin pdf để xem</w:delText>
                                </w:r>
                              </w:del>
                              <w:ins w:id="39" w:author="Anh Ngo" w:date="2023-12-07T23:49:00Z">
                                <w:r>
                                  <w:rPr>
                                    <w:sz w:val="16"/>
                                    <w:szCs w:val="16"/>
                                  </w:rPr>
                                  <w:t>Xem thông tin Nữ tu</w:t>
                                </w:r>
                              </w:ins>
                            </w:p>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6D4BD" id="_x0000_s1077" type="#_x0000_t48" style="position:absolute;margin-left:296.65pt;margin-top:297.7pt;width:95.9pt;height:30.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" adj="-18907,21421,-8511,22506,-3203,16561" fillcolor="white [3201]" strokecolor="red" strokeweight=".5pt">
                  <v:stroke startarrow="oval" startarrowwidth="narrow" startarrowlength="short" endarrow="oval" endarrowwidth="narrow" endarrowlength="short"/>
                  <v:textbox inset="3.6pt,,3.6pt">
                    <w:txbxContent>
                      <w:p w14:paraId="45333903" w14:textId="6D030B67" w:rsidR="00025F8A" w:rsidRPr="00A640F8" w:rsidRDefault="00025F8A" w:rsidP="00025F8A">
                        <w:pPr>
                          <w:jc w:val="center"/>
                          <w:rPr>
                            <w:sz w:val="16"/>
                            <w:szCs w:val="16"/>
                          </w:rPr>
                        </w:pPr>
                        <w:del w:id="40" w:author="Anh Ngo" w:date="2023-12-07T23:49:00Z">
                          <w:r w:rsidDel="00025F8A">
                            <w:rPr>
                              <w:sz w:val="16"/>
                              <w:szCs w:val="16"/>
                            </w:rPr>
                            <w:delText>Xuất thông tin Nữ tu ra tập tin pdf để xem</w:delText>
                          </w:r>
                        </w:del>
                        <w:ins w:id="41" w:author="Anh Ngo" w:date="2023-12-07T23:49:00Z">
                          <w:r>
                            <w:rPr>
                              <w:sz w:val="16"/>
                              <w:szCs w:val="16"/>
                            </w:rPr>
                            <w:t>Xem thông tin Nữ tu</w:t>
                          </w:r>
                        </w:ins>
                      </w:p>
                    </w:txbxContent>
                  </v:textbox>
                  <o:callout v:ext="edit" minusy="t"/>
                </v:shape>
              </w:pict>
            </mc:Fallback>
          </mc:AlternateContent>
        </w:r>
      </w:ins>
      <w:r w:rsidR="00333923" w:rsidRPr="00333923">
        <w:rPr>
          <w:noProof/>
        </w:rPr>
        <w:drawing>
          <wp:inline distT="0" distB="0" distL="0" distR="0" wp14:anchorId="07825F4C" wp14:editId="5EE4816B">
            <wp:extent cx="5943600" cy="5407025"/>
            <wp:effectExtent l="0" t="0" r="0" b="3175"/>
            <wp:docPr id="1184407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07682" name="Picture 1" descr="A screenshot of a computer&#10;&#10;Description automatically generated"/>
                    <pic:cNvPicPr/>
                  </pic:nvPicPr>
                  <pic:blipFill>
                    <a:blip r:embed="rId24"/>
                    <a:stretch>
                      <a:fillRect/>
                    </a:stretch>
                  </pic:blipFill>
                  <pic:spPr>
                    <a:xfrm>
                      <a:off x="0" y="0"/>
                      <a:ext cx="5943600" cy="5407025"/>
                    </a:xfrm>
                    <a:prstGeom prst="rect">
                      <a:avLst/>
                    </a:prstGeom>
                  </pic:spPr>
                </pic:pic>
              </a:graphicData>
            </a:graphic>
          </wp:inline>
        </w:drawing>
      </w:r>
    </w:p>
    <w:p w14:paraId="7F178D82" w14:textId="77777777" w:rsidR="00B774C0" w:rsidRDefault="00B774C0" w:rsidP="00333923"/>
    <w:p w14:paraId="275296AE" w14:textId="54BE4456" w:rsidR="00B774C0" w:rsidRDefault="00AF01B9" w:rsidP="00333923">
      <w:r>
        <w:rPr>
          <w:noProof/>
        </w:rPr>
        <w:lastRenderedPageBreak/>
        <mc:AlternateContent>
          <mc:Choice Requires="wps">
            <w:drawing>
              <wp:anchor distT="0" distB="0" distL="114300" distR="114300" simplePos="0" relativeHeight="251731968" behindDoc="0" locked="0" layoutInCell="1" allowOverlap="1" wp14:anchorId="22507AAD" wp14:editId="1D679B16">
                <wp:simplePos x="0" y="0"/>
                <wp:positionH relativeFrom="column">
                  <wp:posOffset>1827845</wp:posOffset>
                </wp:positionH>
                <wp:positionV relativeFrom="paragraph">
                  <wp:posOffset>5718151</wp:posOffset>
                </wp:positionV>
                <wp:extent cx="1217930" cy="384175"/>
                <wp:effectExtent l="1092200" t="0" r="13970" b="34925"/>
                <wp:wrapNone/>
                <wp:docPr id="1357012779" name="Line Callout 2 5"/>
                <wp:cNvGraphicFramePr/>
                <a:graphic xmlns:a="http://schemas.openxmlformats.org/drawingml/2006/main">
                  <a:graphicData uri="http://schemas.microsoft.com/office/word/2010/wordprocessingShape">
                    <wps:wsp>
                      <wps:cNvSpPr/>
                      <wps:spPr>
                        <a:xfrm>
                          <a:off x="0" y="0"/>
                          <a:ext cx="1217930" cy="384175"/>
                        </a:xfrm>
                        <a:prstGeom prst="borderCallout2">
                          <a:avLst>
                            <a:gd name="adj1" fmla="val 76672"/>
                            <a:gd name="adj2" fmla="val -14830"/>
                            <a:gd name="adj3" fmla="val 104195"/>
                            <a:gd name="adj4" fmla="val -39405"/>
                            <a:gd name="adj5" fmla="val 99173"/>
                            <a:gd name="adj6" fmla="val -87533"/>
                          </a:avLst>
                        </a:prstGeom>
                        <a:solidFill>
                          <a:schemeClr val="lt1"/>
                        </a:solidFill>
                        <a:ln w="6350">
                          <a:solidFill>
                            <a:srgbClr val="FF0000"/>
                          </a:solidFill>
                          <a:headEnd type="oval" w="sm" len="sm"/>
                          <a:tailEnd type="oval" w="sm" len="sm"/>
                        </a:ln>
                      </wps:spPr>
                      <wps:txbx>
                        <w:txbxContent>
                          <w:p w14:paraId="12DAC58F" w14:textId="16736EE2" w:rsidR="00AF01B9" w:rsidRPr="00A640F8" w:rsidRDefault="00AF01B9" w:rsidP="00AF01B9">
                            <w:pPr>
                              <w:jc w:val="center"/>
                              <w:rPr>
                                <w:sz w:val="16"/>
                                <w:szCs w:val="16"/>
                              </w:rPr>
                            </w:pPr>
                            <w:r>
                              <w:rPr>
                                <w:sz w:val="16"/>
                                <w:szCs w:val="16"/>
                              </w:rPr>
                              <w:t>Xuất thông tin Nữ tu ra tập tin pdf để xem</w:t>
                            </w:r>
                          </w:p>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07AAD" id="_x0000_s1078" type="#_x0000_t48" style="position:absolute;margin-left:143.9pt;margin-top:450.25pt;width:95.9pt;height:30.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" adj="-18907,21421,-8511,22506,-3203,16561" fillcolor="white [3201]" strokecolor="red" strokeweight=".5pt">
                <v:stroke startarrow="oval" startarrowwidth="narrow" startarrowlength="short" endarrow="oval" endarrowwidth="narrow" endarrowlength="short"/>
                <v:textbox inset="3.6pt,,3.6pt">
                  <w:txbxContent>
                    <w:p w14:paraId="12DAC58F" w14:textId="16736EE2" w:rsidR="00AF01B9" w:rsidRPr="00A640F8" w:rsidRDefault="00AF01B9" w:rsidP="00AF01B9">
                      <w:pPr>
                        <w:jc w:val="center"/>
                        <w:rPr>
                          <w:sz w:val="16"/>
                          <w:szCs w:val="16"/>
                        </w:rPr>
                      </w:pPr>
                      <w:r>
                        <w:rPr>
                          <w:sz w:val="16"/>
                          <w:szCs w:val="16"/>
                        </w:rPr>
                        <w:t>Xuất thông tin Nữ tu ra tập tin pdf để xem</w:t>
                      </w:r>
                    </w:p>
                  </w:txbxContent>
                </v:textbox>
                <o:callout v:ext="edit" minusy="t"/>
              </v:shape>
            </w:pict>
          </mc:Fallback>
        </mc:AlternateContent>
      </w:r>
      <w:r w:rsidR="00B774C0" w:rsidRPr="00B774C0">
        <w:rPr>
          <w:noProof/>
        </w:rPr>
        <w:drawing>
          <wp:inline distT="0" distB="0" distL="0" distR="0" wp14:anchorId="18870CD2" wp14:editId="7EDC0280">
            <wp:extent cx="5943600" cy="6268085"/>
            <wp:effectExtent l="0" t="0" r="0" b="5715"/>
            <wp:docPr id="2095313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13899" name="Picture 1" descr="A screenshot of a computer&#10;&#10;Description automatically generated"/>
                    <pic:cNvPicPr/>
                  </pic:nvPicPr>
                  <pic:blipFill>
                    <a:blip r:embed="rId25"/>
                    <a:stretch>
                      <a:fillRect/>
                    </a:stretch>
                  </pic:blipFill>
                  <pic:spPr>
                    <a:xfrm>
                      <a:off x="0" y="0"/>
                      <a:ext cx="5943600" cy="6268085"/>
                    </a:xfrm>
                    <a:prstGeom prst="rect">
                      <a:avLst/>
                    </a:prstGeom>
                  </pic:spPr>
                </pic:pic>
              </a:graphicData>
            </a:graphic>
          </wp:inline>
        </w:drawing>
      </w:r>
    </w:p>
    <w:p w14:paraId="7EE24BE3" w14:textId="3B979A66" w:rsidR="0015610A" w:rsidRDefault="0015610A" w:rsidP="0015610A">
      <w:pPr>
        <w:pStyle w:val="Caption"/>
        <w:jc w:val="center"/>
      </w:pPr>
      <w:bookmarkStart w:id="42" w:name="_Toc152798852"/>
      <w:r>
        <w:t xml:space="preserve">Hình </w:t>
      </w:r>
      <w:fldSimple w:instr=" STYLEREF 1 \s ">
        <w:r w:rsidR="00FA3583">
          <w:rPr>
            <w:noProof/>
          </w:rPr>
          <w:t>3</w:t>
        </w:r>
      </w:fldSimple>
      <w:r>
        <w:noBreakHyphen/>
      </w:r>
      <w:fldSimple w:instr=" SEQ Hình \* ARABIC \s 1 ">
        <w:r w:rsidR="00FA3583">
          <w:rPr>
            <w:noProof/>
          </w:rPr>
          <w:t>3</w:t>
        </w:r>
      </w:fldSimple>
      <w:r>
        <w:t xml:space="preserve"> Xem thông tin Nữ tu</w:t>
      </w:r>
      <w:bookmarkEnd w:id="42"/>
    </w:p>
    <w:p w14:paraId="660C3F39" w14:textId="77777777" w:rsidR="0015610A" w:rsidRDefault="0015610A" w:rsidP="00333923"/>
    <w:p w14:paraId="06881D3E" w14:textId="77777777" w:rsidR="00B64268" w:rsidRDefault="00B64268" w:rsidP="00B64268"/>
    <w:p w14:paraId="4D21A5D8" w14:textId="77777777" w:rsidR="00382933" w:rsidRDefault="00382933">
      <w:pPr>
        <w:rPr>
          <w:rFonts w:asciiTheme="majorHAnsi" w:eastAsiaTheme="majorEastAsia" w:hAnsiTheme="majorHAnsi" w:cstheme="majorBidi"/>
          <w:color w:val="365F91" w:themeColor="accent1" w:themeShade="BF"/>
          <w:sz w:val="28"/>
          <w:szCs w:val="26"/>
        </w:rPr>
      </w:pPr>
      <w:r>
        <w:br w:type="page"/>
      </w:r>
    </w:p>
    <w:p w14:paraId="2ED6777E" w14:textId="3D0392C0" w:rsidR="00B64268" w:rsidRDefault="00B64268" w:rsidP="00FA3583">
      <w:pPr>
        <w:pStyle w:val="Heading2"/>
      </w:pPr>
      <w:bookmarkStart w:id="43" w:name="_Toc152798820"/>
      <w:r w:rsidRPr="00C9432B">
        <w:lastRenderedPageBreak/>
        <w:t>Nhập thông tin Nữ tu</w:t>
      </w:r>
      <w:bookmarkEnd w:id="43"/>
    </w:p>
    <w:p w14:paraId="1BFC0F1B" w14:textId="637BAC34" w:rsidR="00941A0D" w:rsidRDefault="00941A0D" w:rsidP="0085209F">
      <w:pPr>
        <w:pStyle w:val="Heading3"/>
      </w:pPr>
      <w:bookmarkStart w:id="44" w:name="_Toc152798821"/>
      <w:r>
        <w:t>Thêm nữ tu</w:t>
      </w:r>
      <w:bookmarkEnd w:id="44"/>
    </w:p>
    <w:p w14:paraId="0CBDAF54" w14:textId="77777777" w:rsidR="00FA6EE6" w:rsidRDefault="00FA6EE6" w:rsidP="00FA6EE6">
      <w:pPr>
        <w:rPr>
          <w:i/>
          <w:iCs/>
        </w:rPr>
      </w:pPr>
      <w:r>
        <w:t>Chọn “</w:t>
      </w:r>
      <w:r w:rsidRPr="00315C97">
        <w:rPr>
          <w:i/>
          <w:iCs/>
        </w:rPr>
        <w:t>Thêm nữ tu</w:t>
      </w:r>
      <w:r>
        <w:t xml:space="preserve">” ở </w:t>
      </w:r>
      <w:r w:rsidRPr="00315C97">
        <w:rPr>
          <w:i/>
          <w:iCs/>
        </w:rPr>
        <w:t>Thanh công cụ</w:t>
      </w:r>
    </w:p>
    <w:p w14:paraId="63FBD5CC" w14:textId="6955A8CC" w:rsidR="00FA6EE6" w:rsidRPr="009D2F10" w:rsidRDefault="00FA6EE6" w:rsidP="00FA6EE6">
      <w:r>
        <w:t xml:space="preserve">Hoặc click chuột phải </w:t>
      </w:r>
      <w:r w:rsidR="0027292C">
        <w:t xml:space="preserve">vào </w:t>
      </w:r>
      <w:r w:rsidR="0027292C">
        <w:rPr>
          <w:i/>
          <w:iCs/>
        </w:rPr>
        <w:t xml:space="preserve">Vùng hiển thị </w:t>
      </w:r>
      <w:r>
        <w:t xml:space="preserve">chọn </w:t>
      </w:r>
      <w:r w:rsidRPr="009D2F10">
        <w:rPr>
          <w:i/>
          <w:iCs/>
        </w:rPr>
        <w:t>Thêm</w:t>
      </w:r>
    </w:p>
    <w:p w14:paraId="69B44497" w14:textId="6392E69A" w:rsidR="001D5A40" w:rsidRDefault="00AA52B1" w:rsidP="001D5A40">
      <w:r>
        <w:rPr>
          <w:noProof/>
        </w:rPr>
        <mc:AlternateContent>
          <mc:Choice Requires="wps">
            <w:drawing>
              <wp:anchor distT="0" distB="0" distL="114300" distR="114300" simplePos="0" relativeHeight="251660288" behindDoc="0" locked="0" layoutInCell="1" allowOverlap="1" wp14:anchorId="5A268256" wp14:editId="7E8F2E7D">
                <wp:simplePos x="0" y="0"/>
                <wp:positionH relativeFrom="column">
                  <wp:posOffset>1555028</wp:posOffset>
                </wp:positionH>
                <wp:positionV relativeFrom="paragraph">
                  <wp:posOffset>174850</wp:posOffset>
                </wp:positionV>
                <wp:extent cx="251870" cy="251870"/>
                <wp:effectExtent l="12700" t="12700" r="15240" b="15240"/>
                <wp:wrapNone/>
                <wp:docPr id="757675597" name="Rounded Rectangle 1"/>
                <wp:cNvGraphicFramePr/>
                <a:graphic xmlns:a="http://schemas.openxmlformats.org/drawingml/2006/main">
                  <a:graphicData uri="http://schemas.microsoft.com/office/word/2010/wordprocessingShape">
                    <wps:wsp>
                      <wps:cNvSpPr/>
                      <wps:spPr>
                        <a:xfrm>
                          <a:off x="0" y="0"/>
                          <a:ext cx="251870" cy="251870"/>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E0FA8A" id="Rounded Rectangle 1" o:spid="_x0000_s1026" style="position:absolute;margin-left:122.45pt;margin-top:13.75pt;width:19.85pt;height:19.8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" filled="f" strokecolor="red" strokeweight="1.5pt"/>
            </w:pict>
          </mc:Fallback>
        </mc:AlternateContent>
      </w:r>
      <w:r w:rsidR="001D5A40">
        <w:rPr>
          <w:noProof/>
        </w:rPr>
        <w:drawing>
          <wp:anchor distT="0" distB="0" distL="114300" distR="114300" simplePos="0" relativeHeight="251659264" behindDoc="0" locked="0" layoutInCell="1" allowOverlap="1" wp14:anchorId="1A4A4C86" wp14:editId="76A9EEF0">
            <wp:simplePos x="0" y="0"/>
            <wp:positionH relativeFrom="column">
              <wp:posOffset>0</wp:posOffset>
            </wp:positionH>
            <wp:positionV relativeFrom="paragraph">
              <wp:posOffset>82131</wp:posOffset>
            </wp:positionV>
            <wp:extent cx="5485765" cy="377190"/>
            <wp:effectExtent l="0" t="0" r="0" b="3810"/>
            <wp:wrapNone/>
            <wp:docPr id="1405091907" name="Picture 14050919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91907" name="Picture 1405091907" descr="A screenshot of a computer&#10;&#10;Description automatically generated"/>
                    <pic:cNvPicPr>
                      <a:picLocks noChangeAspect="1"/>
                    </pic:cNvPicPr>
                  </pic:nvPicPr>
                  <pic:blipFill rotWithShape="1">
                    <a:blip r:embed="rId26" cstate="print">
                      <a:extLst>
                        <a:ext uri="{28A0092B-C50C-407E-A947-70E740481C1C}">
                          <a14:useLocalDpi xmlns:a14="http://schemas.microsoft.com/office/drawing/2010/main" val="0"/>
                        </a:ext>
                      </a:extLst>
                    </a:blip>
                    <a:srcRect b="87437"/>
                    <a:stretch/>
                  </pic:blipFill>
                  <pic:spPr bwMode="auto">
                    <a:xfrm>
                      <a:off x="0" y="0"/>
                      <a:ext cx="5485765" cy="3771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C658E85" w14:textId="63950ECE" w:rsidR="001D5A40" w:rsidRDefault="001D5A40" w:rsidP="001D5A40"/>
    <w:p w14:paraId="74D3314C" w14:textId="6865E813" w:rsidR="00EA10F1" w:rsidRDefault="00F97DA1" w:rsidP="005E6623">
      <w:pPr>
        <w:jc w:val="center"/>
      </w:pPr>
      <w:r>
        <w:rPr>
          <w:noProof/>
        </w:rPr>
        <mc:AlternateContent>
          <mc:Choice Requires="wps">
            <w:drawing>
              <wp:anchor distT="0" distB="0" distL="114300" distR="114300" simplePos="0" relativeHeight="251662336" behindDoc="0" locked="0" layoutInCell="1" allowOverlap="1" wp14:anchorId="72B8D9F3" wp14:editId="0FDFD072">
                <wp:simplePos x="0" y="0"/>
                <wp:positionH relativeFrom="column">
                  <wp:posOffset>2607538</wp:posOffset>
                </wp:positionH>
                <wp:positionV relativeFrom="paragraph">
                  <wp:posOffset>16016</wp:posOffset>
                </wp:positionV>
                <wp:extent cx="704215" cy="94421"/>
                <wp:effectExtent l="12700" t="12700" r="6985" b="7620"/>
                <wp:wrapNone/>
                <wp:docPr id="930160894" name="Rounded Rectangle 1"/>
                <wp:cNvGraphicFramePr/>
                <a:graphic xmlns:a="http://schemas.openxmlformats.org/drawingml/2006/main">
                  <a:graphicData uri="http://schemas.microsoft.com/office/word/2010/wordprocessingShape">
                    <wps:wsp>
                      <wps:cNvSpPr/>
                      <wps:spPr>
                        <a:xfrm>
                          <a:off x="0" y="0"/>
                          <a:ext cx="704215" cy="94421"/>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92DFCB" id="Rounded Rectangle 1" o:spid="_x0000_s1026" style="position:absolute;margin-left:205.3pt;margin-top:1.25pt;width:55.45pt;height:7.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" filled="f" strokecolor="red" strokeweight="1.5pt"/>
            </w:pict>
          </mc:Fallback>
        </mc:AlternateContent>
      </w:r>
      <w:r w:rsidR="00EA10F1" w:rsidRPr="001D5A40">
        <w:rPr>
          <w:noProof/>
        </w:rPr>
        <w:drawing>
          <wp:inline distT="0" distB="0" distL="0" distR="0" wp14:anchorId="2F911045" wp14:editId="6B29F5D0">
            <wp:extent cx="810062" cy="957842"/>
            <wp:effectExtent l="0" t="0" r="3175" b="0"/>
            <wp:docPr id="986629869" name="Picture 9866298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33042" name="Picture 1" descr="A screenshot of a computer&#10;&#10;Description automatically generated"/>
                    <pic:cNvPicPr/>
                  </pic:nvPicPr>
                  <pic:blipFill rotWithShape="1">
                    <a:blip r:embed="rId27"/>
                    <a:srcRect l="23126" t="52678" r="63243" b="16503"/>
                    <a:stretch/>
                  </pic:blipFill>
                  <pic:spPr bwMode="auto">
                    <a:xfrm>
                      <a:off x="0" y="0"/>
                      <a:ext cx="810175" cy="957975"/>
                    </a:xfrm>
                    <a:prstGeom prst="rect">
                      <a:avLst/>
                    </a:prstGeom>
                    <a:ln>
                      <a:noFill/>
                    </a:ln>
                    <a:extLst>
                      <a:ext uri="{53640926-AAD7-44D8-BBD7-CCE9431645EC}">
                        <a14:shadowObscured xmlns:a14="http://schemas.microsoft.com/office/drawing/2010/main"/>
                      </a:ext>
                    </a:extLst>
                  </pic:spPr>
                </pic:pic>
              </a:graphicData>
            </a:graphic>
          </wp:inline>
        </w:drawing>
      </w:r>
    </w:p>
    <w:p w14:paraId="119F0804" w14:textId="17CED6A3" w:rsidR="00F27CC2" w:rsidRDefault="00F27CC2" w:rsidP="00F27CC2">
      <w:pPr>
        <w:pStyle w:val="Caption"/>
        <w:jc w:val="center"/>
      </w:pPr>
      <w:bookmarkStart w:id="45" w:name="_Toc152798853"/>
      <w:r>
        <w:t xml:space="preserve">Hình </w:t>
      </w:r>
      <w:fldSimple w:instr=" STYLEREF 1 \s ">
        <w:r w:rsidR="00FA3583">
          <w:rPr>
            <w:noProof/>
          </w:rPr>
          <w:t>3</w:t>
        </w:r>
      </w:fldSimple>
      <w:r>
        <w:noBreakHyphen/>
      </w:r>
      <w:fldSimple w:instr=" SEQ Hình \* ARABIC \s 1 ">
        <w:r w:rsidR="00FA3583">
          <w:rPr>
            <w:noProof/>
          </w:rPr>
          <w:t>4</w:t>
        </w:r>
      </w:fldSimple>
      <w:r>
        <w:t xml:space="preserve"> Thêm Nữ tu</w:t>
      </w:r>
      <w:bookmarkEnd w:id="45"/>
    </w:p>
    <w:p w14:paraId="41EF5B1E" w14:textId="3066501E" w:rsidR="001D5A40" w:rsidRPr="001D5A40" w:rsidRDefault="00A143D5" w:rsidP="001D5A40">
      <w:r>
        <w:t xml:space="preserve">Ở Màn hình </w:t>
      </w:r>
      <w:r>
        <w:rPr>
          <w:i/>
          <w:iCs/>
        </w:rPr>
        <w:t>Thêm Nữ tu</w:t>
      </w:r>
      <w:r>
        <w:t xml:space="preserve">, nhập thông tin Nữ tu, chọn </w:t>
      </w:r>
      <w:r>
        <w:rPr>
          <w:i/>
          <w:iCs/>
        </w:rPr>
        <w:t>Lưu</w:t>
      </w:r>
      <w:r>
        <w:t xml:space="preserve"> để lưu.</w:t>
      </w:r>
    </w:p>
    <w:p w14:paraId="2FDC31D6" w14:textId="77777777" w:rsidR="00941A0D" w:rsidRDefault="009A5E7C" w:rsidP="00941A0D">
      <w:r>
        <w:rPr>
          <w:noProof/>
        </w:rPr>
        <mc:AlternateContent>
          <mc:Choice Requires="wpc">
            <w:drawing>
              <wp:inline distT="0" distB="0" distL="0" distR="0" wp14:anchorId="37A11A90" wp14:editId="3A84CACC">
                <wp:extent cx="5486400" cy="3200400"/>
                <wp:effectExtent l="0" t="0" r="0" b="0"/>
                <wp:docPr id="14" name="Canvas 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 name="Picture 15"/>
                          <pic:cNvPicPr>
                            <a:picLocks noChangeAspect="1"/>
                          </pic:cNvPicPr>
                        </pic:nvPicPr>
                        <pic:blipFill>
                          <a:blip r:embed="rId28"/>
                          <a:stretch>
                            <a:fillRect/>
                          </a:stretch>
                        </pic:blipFill>
                        <pic:spPr>
                          <a:xfrm>
                            <a:off x="944880" y="0"/>
                            <a:ext cx="3097369" cy="3200400"/>
                          </a:xfrm>
                          <a:prstGeom prst="rect">
                            <a:avLst/>
                          </a:prstGeom>
                        </pic:spPr>
                      </pic:pic>
                    </wpc:wpc>
                  </a:graphicData>
                </a:graphic>
              </wp:inline>
            </w:drawing>
          </mc:Choice>
          <mc:Fallback>
            <w:pict>
              <v:group w14:anchorId="760AFAD1" id="Canvas 14"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">
                <v:shape id="_x0000_s1027" type="#_x0000_t75" style="position:absolute;width:54864;height:32004;visibility:visible;mso-wrap-style:square">
                  <v:fill o:detectmouseclick="t"/>
                  <v:path o:connecttype="none"/>
                </v:shape>
                <v:shape id="Picture 15" o:spid="_x0000_s1028" type="#_x0000_t75" style="position:absolute;left:9448;width:3097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uUZfBAAAA2wAAAA8AAABkcnMvZG93bnJldi54bWxET91qwjAUvhd8h3AGu9N0wqZUo0xFcAyF&#10;uj3AsTm2dc1JSWKtb28Ggnfn4/s9s0VnatGS85VlBW/DBARxbnXFhYLfn81gAsIHZI21ZVJwIw+L&#10;eb83w1TbK2fUHkIhYgj7FBWUITSplD4vyaAf2oY4cifrDIYIXSG1w2sMN7UcJcmHNFhxbCixoVVJ&#10;+d/hYhQ4ux9rPK5XWWu+ztvv5WW0c6TU60v3OQURqAtP8cO91XH+O/z/Eg+Q8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5uUZfBAAAA2wAAAA8AAAAAAAAAAAAAAAAAnwIA&#10;AGRycy9kb3ducmV2LnhtbFBLBQYAAAAABAAEAPcAAACNAwAAAAA=&#10;">
                  <v:imagedata r:id="rId29" o:title=""/>
                  <v:path arrowok="t"/>
                </v:shape>
                <w10:anchorlock/>
              </v:group>
            </w:pict>
          </mc:Fallback>
        </mc:AlternateContent>
      </w:r>
    </w:p>
    <w:p w14:paraId="43F6AC73" w14:textId="52345E56" w:rsidR="00E06FD4" w:rsidRDefault="00E06FD4" w:rsidP="00E06FD4">
      <w:pPr>
        <w:pStyle w:val="Caption"/>
        <w:jc w:val="center"/>
      </w:pPr>
      <w:bookmarkStart w:id="46" w:name="_Toc152798854"/>
      <w:r>
        <w:t xml:space="preserve">Hình </w:t>
      </w:r>
      <w:fldSimple w:instr=" STYLEREF 1 \s ">
        <w:r w:rsidR="00FA3583">
          <w:rPr>
            <w:noProof/>
          </w:rPr>
          <w:t>3</w:t>
        </w:r>
      </w:fldSimple>
      <w:r>
        <w:noBreakHyphen/>
      </w:r>
      <w:fldSimple w:instr=" SEQ Hình \* ARABIC \s 1 ">
        <w:r w:rsidR="00FA3583">
          <w:rPr>
            <w:noProof/>
          </w:rPr>
          <w:t>5</w:t>
        </w:r>
      </w:fldSimple>
      <w:r>
        <w:t xml:space="preserve"> Nhập thông tin Nữ tu</w:t>
      </w:r>
      <w:bookmarkEnd w:id="46"/>
    </w:p>
    <w:p w14:paraId="32E70551" w14:textId="62E17B11" w:rsidR="00D1102F" w:rsidRDefault="00D1102F" w:rsidP="00941A0D">
      <w:r>
        <w:t>Thông tin Nữ tu</w:t>
      </w:r>
    </w:p>
    <w:p w14:paraId="56A871D8" w14:textId="07E4BFA6" w:rsidR="006B769D" w:rsidRDefault="003A7D8F" w:rsidP="00D91052">
      <w:pPr>
        <w:pStyle w:val="ListParagraph"/>
        <w:numPr>
          <w:ilvl w:val="0"/>
          <w:numId w:val="8"/>
        </w:numPr>
      </w:pPr>
      <w:r>
        <w:t>Hình ảnh: Chọn hình ảnh của Nữ tu nếu có</w:t>
      </w:r>
    </w:p>
    <w:p w14:paraId="43A8A004" w14:textId="37C9B866" w:rsidR="003A7D8F" w:rsidRDefault="003A7D8F" w:rsidP="00D91052">
      <w:pPr>
        <w:pStyle w:val="ListParagraph"/>
        <w:numPr>
          <w:ilvl w:val="0"/>
          <w:numId w:val="8"/>
        </w:numPr>
      </w:pPr>
      <w:r>
        <w:t xml:space="preserve">Mã số: Tên/Mã định danh </w:t>
      </w:r>
      <w:r w:rsidR="00ED1BEB">
        <w:t>N</w:t>
      </w:r>
      <w:r>
        <w:t>ữ tu</w:t>
      </w:r>
    </w:p>
    <w:p w14:paraId="5343737E" w14:textId="519F49E1" w:rsidR="00C03BC7" w:rsidRDefault="00C03BC7" w:rsidP="00C03BC7">
      <w:pPr>
        <w:pStyle w:val="ListParagraph"/>
        <w:numPr>
          <w:ilvl w:val="1"/>
          <w:numId w:val="8"/>
        </w:numPr>
      </w:pPr>
      <w:r>
        <w:t xml:space="preserve">Ứng dụng sẽ tự động điền. Trong trường hợp muốn thay đổi, chọn </w:t>
      </w:r>
      <w:r>
        <w:rPr>
          <w:i/>
          <w:iCs/>
        </w:rPr>
        <w:t>Đổi</w:t>
      </w:r>
      <w:r>
        <w:t xml:space="preserve"> và nhập thông tin, nhưng cần đảm bảo thông tin là duy nhất cho Nữ tu</w:t>
      </w:r>
    </w:p>
    <w:p w14:paraId="210C2C56" w14:textId="77777777" w:rsidR="009B411B" w:rsidRDefault="003F59DA" w:rsidP="003F59DA">
      <w:pPr>
        <w:pStyle w:val="ListParagraph"/>
        <w:numPr>
          <w:ilvl w:val="0"/>
          <w:numId w:val="8"/>
        </w:numPr>
      </w:pPr>
      <w:r>
        <w:lastRenderedPageBreak/>
        <w:t xml:space="preserve">Tên Thánh: Chọn Tên Thánh trong danh sách, và nhất nút </w:t>
      </w:r>
      <w:r>
        <w:rPr>
          <w:i/>
          <w:iCs/>
        </w:rPr>
        <w:t>Chọn</w:t>
      </w:r>
      <w:r>
        <w:t xml:space="preserve">. </w:t>
      </w:r>
    </w:p>
    <w:p w14:paraId="6046D67E" w14:textId="77777777" w:rsidR="00C64325" w:rsidRDefault="00C64325" w:rsidP="00C64325">
      <w:pPr>
        <w:pStyle w:val="ListParagraph"/>
        <w:numPr>
          <w:ilvl w:val="1"/>
          <w:numId w:val="8"/>
        </w:numPr>
      </w:pPr>
      <w:r>
        <w:t>Có thể chọn nhiều Tên Thánh cho Nữ tu</w:t>
      </w:r>
    </w:p>
    <w:p w14:paraId="07CF0CA4" w14:textId="5E8D2074" w:rsidR="00C64325" w:rsidRDefault="00C64325" w:rsidP="009B411B">
      <w:pPr>
        <w:pStyle w:val="ListParagraph"/>
        <w:numPr>
          <w:ilvl w:val="1"/>
          <w:numId w:val="8"/>
        </w:numPr>
      </w:pPr>
      <w:r>
        <w:t xml:space="preserve">Tên Thánh được chọn cần có trong danh sách. Trong trường hợp không có, màn hình nhập Tên Thánh mới sẽ hiện để nhập </w:t>
      </w:r>
      <w:r w:rsidR="00F00A7B">
        <w:t>T</w:t>
      </w:r>
      <w:r>
        <w:t>ên Thánh mới</w:t>
      </w:r>
    </w:p>
    <w:p w14:paraId="61F09477" w14:textId="6BE0E77B" w:rsidR="006F6F17" w:rsidRDefault="006F6F17" w:rsidP="003F59DA">
      <w:pPr>
        <w:pStyle w:val="ListParagraph"/>
        <w:numPr>
          <w:ilvl w:val="0"/>
          <w:numId w:val="8"/>
        </w:numPr>
      </w:pPr>
      <w:r>
        <w:t>Họ Tên, Ngày Tháng Năm sinh, v.v.v</w:t>
      </w:r>
    </w:p>
    <w:p w14:paraId="346D897A" w14:textId="7AF5108F" w:rsidR="006F6F17" w:rsidRDefault="0038111E" w:rsidP="003F59DA">
      <w:pPr>
        <w:pStyle w:val="ListParagraph"/>
        <w:numPr>
          <w:ilvl w:val="0"/>
          <w:numId w:val="8"/>
        </w:numPr>
      </w:pPr>
      <w:r>
        <w:t xml:space="preserve">Chuyên môn: Chọn Chuyên môn của Nữ tu, và nhấn nút </w:t>
      </w:r>
      <w:r>
        <w:rPr>
          <w:i/>
          <w:iCs/>
        </w:rPr>
        <w:t>Chọn</w:t>
      </w:r>
      <w:r>
        <w:t>. Có thể chọn nhiều chuyên môn của Nữ tu</w:t>
      </w:r>
    </w:p>
    <w:p w14:paraId="778D0DA8" w14:textId="073611F6" w:rsidR="0038111E" w:rsidRDefault="004F7BAF" w:rsidP="003F59DA">
      <w:pPr>
        <w:pStyle w:val="ListParagraph"/>
        <w:numPr>
          <w:ilvl w:val="0"/>
          <w:numId w:val="8"/>
        </w:numPr>
      </w:pPr>
      <w:r>
        <w:t>Lịch sử/Sư kiện: Có thể cập nhật/thêm thông tin sự kiện cho nữ tu, vd: sự kiện đổi cộng đoàn, v.v.v.</w:t>
      </w:r>
    </w:p>
    <w:p w14:paraId="12F655F6" w14:textId="4985FF3B" w:rsidR="00D3323F" w:rsidRPr="00941A0D" w:rsidRDefault="00D3323F" w:rsidP="003F59DA">
      <w:pPr>
        <w:pStyle w:val="ListParagraph"/>
        <w:numPr>
          <w:ilvl w:val="0"/>
          <w:numId w:val="8"/>
        </w:numPr>
      </w:pPr>
      <w:r>
        <w:t>Thông tin về ngày khấn của Nữ tu, Người đặc Trách, v.v.v.</w:t>
      </w:r>
    </w:p>
    <w:p w14:paraId="17245DD0" w14:textId="77777777" w:rsidR="009C3D53" w:rsidRDefault="00EB6FB0" w:rsidP="0085209F">
      <w:pPr>
        <w:pStyle w:val="Heading3"/>
      </w:pPr>
      <w:bookmarkStart w:id="47" w:name="_Toc152798822"/>
      <w:r>
        <w:t>Nhập dữ liệu</w:t>
      </w:r>
      <w:r w:rsidR="00941A0D">
        <w:t xml:space="preserve"> từ tập tin</w:t>
      </w:r>
      <w:bookmarkEnd w:id="47"/>
    </w:p>
    <w:p w14:paraId="692FAF14" w14:textId="1B1522BC" w:rsidR="004A3F8C" w:rsidRDefault="00DF0810" w:rsidP="00FA05D7">
      <w:r>
        <w:t xml:space="preserve">Từ </w:t>
      </w:r>
      <w:r w:rsidRPr="00DF0810">
        <w:rPr>
          <w:i/>
          <w:iCs/>
        </w:rPr>
        <w:t>Thanh công cụ</w:t>
      </w:r>
      <w:r>
        <w:t>, c</w:t>
      </w:r>
      <w:r w:rsidR="004A3F8C">
        <w:t xml:space="preserve">họn </w:t>
      </w:r>
      <w:r w:rsidR="004A3F8C" w:rsidRPr="00DF0810">
        <w:rPr>
          <w:i/>
          <w:iCs/>
        </w:rPr>
        <w:t>Nhập Dữ liệu</w:t>
      </w:r>
      <w:r w:rsidR="004A3F8C">
        <w:t xml:space="preserve"> &gt; </w:t>
      </w:r>
      <w:r w:rsidRPr="00DF0810">
        <w:rPr>
          <w:i/>
          <w:iCs/>
        </w:rPr>
        <w:t xml:space="preserve">Danh sách </w:t>
      </w:r>
      <w:r w:rsidR="004A3F8C" w:rsidRPr="00DF0810">
        <w:rPr>
          <w:i/>
          <w:iCs/>
        </w:rPr>
        <w:t>Nữ tu</w:t>
      </w:r>
      <w:r w:rsidR="00937AD5">
        <w:t xml:space="preserve"> &gt; chọn tập tin để nhập</w:t>
      </w:r>
    </w:p>
    <w:p w14:paraId="49FC827E" w14:textId="7BE3D3B4" w:rsidR="00DF0810" w:rsidRDefault="00DF0810" w:rsidP="00FA05D7">
      <w:r>
        <w:t xml:space="preserve">Hoặc nhất chuột phải vào màn hình Nữ tu, chọn </w:t>
      </w:r>
      <w:r w:rsidRPr="00DF0810">
        <w:rPr>
          <w:i/>
          <w:iCs/>
        </w:rPr>
        <w:t>Nhập từ tập tin</w:t>
      </w:r>
    </w:p>
    <w:p w14:paraId="580610F4" w14:textId="72A94CFC" w:rsidR="00DF0810" w:rsidRDefault="00D654F8" w:rsidP="00D654F8">
      <w:pPr>
        <w:jc w:val="center"/>
      </w:pPr>
      <w:r>
        <w:rPr>
          <w:noProof/>
        </w:rPr>
        <mc:AlternateContent>
          <mc:Choice Requires="wps">
            <w:drawing>
              <wp:anchor distT="0" distB="0" distL="114300" distR="114300" simplePos="0" relativeHeight="251691008" behindDoc="0" locked="0" layoutInCell="1" allowOverlap="1" wp14:anchorId="3A7F983E" wp14:editId="32AF2344">
                <wp:simplePos x="0" y="0"/>
                <wp:positionH relativeFrom="column">
                  <wp:posOffset>2771140</wp:posOffset>
                </wp:positionH>
                <wp:positionV relativeFrom="paragraph">
                  <wp:posOffset>149225</wp:posOffset>
                </wp:positionV>
                <wp:extent cx="814070" cy="501650"/>
                <wp:effectExtent l="12700" t="12700" r="11430" b="19050"/>
                <wp:wrapNone/>
                <wp:docPr id="1454478213" name="Rounded Rectangle 1"/>
                <wp:cNvGraphicFramePr/>
                <a:graphic xmlns:a="http://schemas.openxmlformats.org/drawingml/2006/main">
                  <a:graphicData uri="http://schemas.microsoft.com/office/word/2010/wordprocessingShape">
                    <wps:wsp>
                      <wps:cNvSpPr/>
                      <wps:spPr>
                        <a:xfrm>
                          <a:off x="0" y="0"/>
                          <a:ext cx="814070" cy="501650"/>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B07860" id="Rounded Rectangle 1" o:spid="_x0000_s1026" style="position:absolute;margin-left:218.2pt;margin-top:11.75pt;width:64.1pt;height:3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" filled="f" strokecolor="red" strokeweight="1.5pt"/>
            </w:pict>
          </mc:Fallback>
        </mc:AlternateContent>
      </w:r>
      <w:r>
        <w:rPr>
          <w:noProof/>
        </w:rPr>
        <mc:AlternateContent>
          <mc:Choice Requires="wps">
            <w:drawing>
              <wp:anchor distT="0" distB="0" distL="114300" distR="114300" simplePos="0" relativeHeight="251693056" behindDoc="0" locked="0" layoutInCell="1" allowOverlap="1" wp14:anchorId="151862F2" wp14:editId="7F747B67">
                <wp:simplePos x="0" y="0"/>
                <wp:positionH relativeFrom="column">
                  <wp:posOffset>3505647</wp:posOffset>
                </wp:positionH>
                <wp:positionV relativeFrom="paragraph">
                  <wp:posOffset>309562</wp:posOffset>
                </wp:positionV>
                <wp:extent cx="193040" cy="210185"/>
                <wp:effectExtent l="4127" t="8573" r="26988" b="1587"/>
                <wp:wrapNone/>
                <wp:docPr id="2024128808" name="Up Arrow 1"/>
                <wp:cNvGraphicFramePr/>
                <a:graphic xmlns:a="http://schemas.openxmlformats.org/drawingml/2006/main">
                  <a:graphicData uri="http://schemas.microsoft.com/office/word/2010/wordprocessingShape">
                    <wps:wsp>
                      <wps:cNvSpPr/>
                      <wps:spPr>
                        <a:xfrm rot="14400000">
                          <a:off x="0" y="0"/>
                          <a:ext cx="193040" cy="210185"/>
                        </a:xfrm>
                        <a:prstGeom prst="upArrow">
                          <a:avLst/>
                        </a:prstGeom>
                        <a:solidFill>
                          <a:srgbClr val="FFFF00"/>
                        </a:solidFill>
                        <a:ln w="31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2C4649" id="Up Arrow 1" o:spid="_x0000_s1026" type="#_x0000_t68" style="position:absolute;margin-left:276.05pt;margin-top:24.35pt;width:15.2pt;height:16.55pt;rotation:-120;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" adj="9919" fillcolor="yellow" strokecolor="red" strokeweight=".25pt"/>
            </w:pict>
          </mc:Fallback>
        </mc:AlternateContent>
      </w:r>
      <w:r w:rsidR="00DF0810" w:rsidRPr="00DF0810">
        <w:rPr>
          <w:noProof/>
        </w:rPr>
        <w:drawing>
          <wp:inline distT="0" distB="0" distL="0" distR="0" wp14:anchorId="4FD8D27B" wp14:editId="4255E262">
            <wp:extent cx="3066251" cy="810460"/>
            <wp:effectExtent l="0" t="0" r="0" b="2540"/>
            <wp:docPr id="121786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62934" name=""/>
                    <pic:cNvPicPr/>
                  </pic:nvPicPr>
                  <pic:blipFill>
                    <a:blip r:embed="rId30"/>
                    <a:stretch>
                      <a:fillRect/>
                    </a:stretch>
                  </pic:blipFill>
                  <pic:spPr>
                    <a:xfrm>
                      <a:off x="0" y="0"/>
                      <a:ext cx="3082043" cy="814634"/>
                    </a:xfrm>
                    <a:prstGeom prst="rect">
                      <a:avLst/>
                    </a:prstGeom>
                  </pic:spPr>
                </pic:pic>
              </a:graphicData>
            </a:graphic>
          </wp:inline>
        </w:drawing>
      </w:r>
    </w:p>
    <w:p w14:paraId="264148C7" w14:textId="3337F9E6" w:rsidR="00DF0810" w:rsidRDefault="00DF0810" w:rsidP="00FA05D7">
      <w:r>
        <w:rPr>
          <w:noProof/>
        </w:rPr>
        <mc:AlternateContent>
          <mc:Choice Requires="wps">
            <w:drawing>
              <wp:anchor distT="0" distB="0" distL="114300" distR="114300" simplePos="0" relativeHeight="251695104" behindDoc="0" locked="0" layoutInCell="1" allowOverlap="1" wp14:anchorId="1B03BB8A" wp14:editId="2EA92490">
                <wp:simplePos x="0" y="0"/>
                <wp:positionH relativeFrom="column">
                  <wp:posOffset>3071602</wp:posOffset>
                </wp:positionH>
                <wp:positionV relativeFrom="paragraph">
                  <wp:posOffset>2651800</wp:posOffset>
                </wp:positionV>
                <wp:extent cx="193040" cy="210185"/>
                <wp:effectExtent l="4127" t="8573" r="26988" b="1587"/>
                <wp:wrapNone/>
                <wp:docPr id="304587686" name="Up Arrow 1"/>
                <wp:cNvGraphicFramePr/>
                <a:graphic xmlns:a="http://schemas.openxmlformats.org/drawingml/2006/main">
                  <a:graphicData uri="http://schemas.microsoft.com/office/word/2010/wordprocessingShape">
                    <wps:wsp>
                      <wps:cNvSpPr/>
                      <wps:spPr>
                        <a:xfrm rot="14400000">
                          <a:off x="0" y="0"/>
                          <a:ext cx="193040" cy="210185"/>
                        </a:xfrm>
                        <a:prstGeom prst="upArrow">
                          <a:avLst/>
                        </a:prstGeom>
                        <a:solidFill>
                          <a:srgbClr val="FFFF00"/>
                        </a:solidFill>
                        <a:ln w="31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A23955" id="Up Arrow 1" o:spid="_x0000_s1026" type="#_x0000_t68" style="position:absolute;margin-left:241.85pt;margin-top:208.8pt;width:15.2pt;height:16.55pt;rotation:-120;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" adj="9919" fillcolor="yellow" strokecolor="red" strokeweight=".25pt"/>
            </w:pict>
          </mc:Fallback>
        </mc:AlternateContent>
      </w:r>
      <w:r>
        <w:rPr>
          <w:noProof/>
        </w:rPr>
        <mc:AlternateContent>
          <mc:Choice Requires="wps">
            <w:drawing>
              <wp:anchor distT="0" distB="0" distL="114300" distR="114300" simplePos="0" relativeHeight="251697152" behindDoc="0" locked="0" layoutInCell="1" allowOverlap="1" wp14:anchorId="5892B099" wp14:editId="3921454E">
                <wp:simplePos x="0" y="0"/>
                <wp:positionH relativeFrom="column">
                  <wp:posOffset>363129</wp:posOffset>
                </wp:positionH>
                <wp:positionV relativeFrom="paragraph">
                  <wp:posOffset>277438</wp:posOffset>
                </wp:positionV>
                <wp:extent cx="239170" cy="284358"/>
                <wp:effectExtent l="12700" t="12700" r="15240" b="8255"/>
                <wp:wrapNone/>
                <wp:docPr id="1147840822" name="Rounded Rectangle 1"/>
                <wp:cNvGraphicFramePr/>
                <a:graphic xmlns:a="http://schemas.openxmlformats.org/drawingml/2006/main">
                  <a:graphicData uri="http://schemas.microsoft.com/office/word/2010/wordprocessingShape">
                    <wps:wsp>
                      <wps:cNvSpPr/>
                      <wps:spPr>
                        <a:xfrm>
                          <a:off x="0" y="0"/>
                          <a:ext cx="239170" cy="284358"/>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A8A5AD" id="Rounded Rectangle 1" o:spid="_x0000_s1026" style="position:absolute;margin-left:28.6pt;margin-top:21.85pt;width:18.85pt;height:2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" filled="f" strokecolor="red" strokeweight="1.5pt"/>
            </w:pict>
          </mc:Fallback>
        </mc:AlternateContent>
      </w:r>
      <w:r w:rsidRPr="00DF0810">
        <w:rPr>
          <w:noProof/>
        </w:rPr>
        <w:drawing>
          <wp:inline distT="0" distB="0" distL="0" distR="0" wp14:anchorId="0F504294" wp14:editId="621082A3">
            <wp:extent cx="5362435" cy="3203138"/>
            <wp:effectExtent l="0" t="0" r="0" b="0"/>
            <wp:docPr id="44709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93549" name=""/>
                    <pic:cNvPicPr/>
                  </pic:nvPicPr>
                  <pic:blipFill>
                    <a:blip r:embed="rId31"/>
                    <a:stretch>
                      <a:fillRect/>
                    </a:stretch>
                  </pic:blipFill>
                  <pic:spPr>
                    <a:xfrm>
                      <a:off x="0" y="0"/>
                      <a:ext cx="5367281" cy="3206033"/>
                    </a:xfrm>
                    <a:prstGeom prst="rect">
                      <a:avLst/>
                    </a:prstGeom>
                  </pic:spPr>
                </pic:pic>
              </a:graphicData>
            </a:graphic>
          </wp:inline>
        </w:drawing>
      </w:r>
    </w:p>
    <w:p w14:paraId="616A9EDC" w14:textId="7CCE6BDF" w:rsidR="00FF63FA" w:rsidRDefault="00FF63FA" w:rsidP="00FF63FA">
      <w:pPr>
        <w:pStyle w:val="Caption"/>
        <w:jc w:val="center"/>
      </w:pPr>
      <w:bookmarkStart w:id="48" w:name="_Toc152798855"/>
      <w:r>
        <w:t xml:space="preserve">Hình </w:t>
      </w:r>
      <w:fldSimple w:instr=" STYLEREF 1 \s ">
        <w:r w:rsidR="00FA3583">
          <w:rPr>
            <w:noProof/>
          </w:rPr>
          <w:t>3</w:t>
        </w:r>
      </w:fldSimple>
      <w:r>
        <w:noBreakHyphen/>
      </w:r>
      <w:fldSimple w:instr=" SEQ Hình \* ARABIC \s 1 ">
        <w:r w:rsidR="00FA3583">
          <w:rPr>
            <w:noProof/>
          </w:rPr>
          <w:t>6</w:t>
        </w:r>
      </w:fldSimple>
      <w:r>
        <w:t xml:space="preserve"> Nhập  dữ liệu từ tập tin</w:t>
      </w:r>
      <w:bookmarkEnd w:id="48"/>
    </w:p>
    <w:p w14:paraId="2EF75452" w14:textId="77777777" w:rsidR="00FF63FA" w:rsidRDefault="00FF63FA" w:rsidP="00FA05D7"/>
    <w:p w14:paraId="69E057C2" w14:textId="77777777" w:rsidR="00855AB8" w:rsidRDefault="00855AB8" w:rsidP="00FA05D7"/>
    <w:p w14:paraId="67612C24" w14:textId="17D956BF" w:rsidR="00F23F4C" w:rsidRDefault="00F23F4C" w:rsidP="00FA05D7">
      <w:r>
        <w:lastRenderedPageBreak/>
        <w:t>Chọn tập tin excel để nhập</w:t>
      </w:r>
    </w:p>
    <w:p w14:paraId="74E0DB8C" w14:textId="65C3F403" w:rsidR="00F23F4C" w:rsidRDefault="00F23F4C" w:rsidP="00D654F8">
      <w:pPr>
        <w:jc w:val="center"/>
      </w:pPr>
      <w:r w:rsidRPr="00F23F4C">
        <w:rPr>
          <w:noProof/>
        </w:rPr>
        <w:drawing>
          <wp:inline distT="0" distB="0" distL="0" distR="0" wp14:anchorId="2974F1D4" wp14:editId="1F90C000">
            <wp:extent cx="2695121" cy="2064244"/>
            <wp:effectExtent l="0" t="0" r="0" b="6350"/>
            <wp:docPr id="189989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99073" name="Picture 1" descr="A screenshot of a computer&#10;&#10;Description automatically generated"/>
                    <pic:cNvPicPr/>
                  </pic:nvPicPr>
                  <pic:blipFill>
                    <a:blip r:embed="rId32"/>
                    <a:stretch>
                      <a:fillRect/>
                    </a:stretch>
                  </pic:blipFill>
                  <pic:spPr>
                    <a:xfrm>
                      <a:off x="0" y="0"/>
                      <a:ext cx="2700328" cy="2068232"/>
                    </a:xfrm>
                    <a:prstGeom prst="rect">
                      <a:avLst/>
                    </a:prstGeom>
                  </pic:spPr>
                </pic:pic>
              </a:graphicData>
            </a:graphic>
          </wp:inline>
        </w:drawing>
      </w:r>
    </w:p>
    <w:p w14:paraId="5F3E2E5F" w14:textId="2228C908" w:rsidR="00E82ACC" w:rsidRDefault="00E82ACC" w:rsidP="00E82ACC">
      <w:pPr>
        <w:pStyle w:val="Caption"/>
        <w:jc w:val="center"/>
      </w:pPr>
      <w:bookmarkStart w:id="49" w:name="_Toc152798856"/>
      <w:r>
        <w:t xml:space="preserve">Hình </w:t>
      </w:r>
      <w:fldSimple w:instr=" STYLEREF 1 \s ">
        <w:r w:rsidR="00FA3583">
          <w:rPr>
            <w:noProof/>
          </w:rPr>
          <w:t>3</w:t>
        </w:r>
      </w:fldSimple>
      <w:r>
        <w:noBreakHyphen/>
      </w:r>
      <w:fldSimple w:instr=" SEQ Hình \* ARABIC \s 1 ">
        <w:r w:rsidR="00FA3583">
          <w:rPr>
            <w:noProof/>
          </w:rPr>
          <w:t>7</w:t>
        </w:r>
      </w:fldSimple>
      <w:r>
        <w:t xml:space="preserve"> Nhập  dữ liệu từ tập tin – Chọn tập tin Excel (xls, xlsx) để nhập</w:t>
      </w:r>
      <w:bookmarkEnd w:id="49"/>
    </w:p>
    <w:p w14:paraId="2D2AD51B" w14:textId="77777777" w:rsidR="00E82ACC" w:rsidRDefault="00E82ACC" w:rsidP="00FA05D7"/>
    <w:p w14:paraId="5E41EE82" w14:textId="77777777" w:rsidR="00855AB8" w:rsidRDefault="00855AB8" w:rsidP="00FA05D7"/>
    <w:p w14:paraId="655C8D25" w14:textId="77777777" w:rsidR="00937AD5" w:rsidRDefault="00A97894" w:rsidP="00FA05D7">
      <w:r>
        <w:t>Chọn mục sẽ nhập vào, hoặc “Chọn tất cả” ở góc dưới bên trái &gt; Lưu</w:t>
      </w:r>
    </w:p>
    <w:p w14:paraId="2406C197" w14:textId="371A6465" w:rsidR="009D1CDB" w:rsidRDefault="009D1CDB" w:rsidP="00D654F8">
      <w:pPr>
        <w:jc w:val="center"/>
      </w:pPr>
      <w:r>
        <w:rPr>
          <w:noProof/>
        </w:rPr>
        <mc:AlternateContent>
          <mc:Choice Requires="wps">
            <w:drawing>
              <wp:anchor distT="0" distB="0" distL="114300" distR="114300" simplePos="0" relativeHeight="251699200" behindDoc="0" locked="0" layoutInCell="1" allowOverlap="1" wp14:anchorId="0A8A5AA6" wp14:editId="45AED68A">
                <wp:simplePos x="0" y="0"/>
                <wp:positionH relativeFrom="column">
                  <wp:posOffset>1700972</wp:posOffset>
                </wp:positionH>
                <wp:positionV relativeFrom="paragraph">
                  <wp:posOffset>2539681</wp:posOffset>
                </wp:positionV>
                <wp:extent cx="193040" cy="210185"/>
                <wp:effectExtent l="4127" t="8573" r="26988" b="1587"/>
                <wp:wrapNone/>
                <wp:docPr id="135632487" name="Up Arrow 1"/>
                <wp:cNvGraphicFramePr/>
                <a:graphic xmlns:a="http://schemas.openxmlformats.org/drawingml/2006/main">
                  <a:graphicData uri="http://schemas.microsoft.com/office/word/2010/wordprocessingShape">
                    <wps:wsp>
                      <wps:cNvSpPr/>
                      <wps:spPr>
                        <a:xfrm rot="14400000">
                          <a:off x="0" y="0"/>
                          <a:ext cx="193040" cy="210185"/>
                        </a:xfrm>
                        <a:prstGeom prst="upArrow">
                          <a:avLst/>
                        </a:prstGeom>
                        <a:solidFill>
                          <a:srgbClr val="FFFF00"/>
                        </a:solidFill>
                        <a:ln w="31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18F440" id="Up Arrow 1" o:spid="_x0000_s1026" type="#_x0000_t68" style="position:absolute;margin-left:133.95pt;margin-top:199.95pt;width:15.2pt;height:16.55pt;rotation:-120;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" adj="9919" fillcolor="yellow" strokecolor="red" strokeweight=".25pt"/>
            </w:pict>
          </mc:Fallback>
        </mc:AlternateContent>
      </w:r>
      <w:r w:rsidRPr="009D1CDB">
        <w:rPr>
          <w:noProof/>
        </w:rPr>
        <w:drawing>
          <wp:inline distT="0" distB="0" distL="0" distR="0" wp14:anchorId="273FA6E1" wp14:editId="2F5D71F6">
            <wp:extent cx="3826174" cy="2858185"/>
            <wp:effectExtent l="0" t="0" r="0" b="0"/>
            <wp:docPr id="166948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88872" name=""/>
                    <pic:cNvPicPr/>
                  </pic:nvPicPr>
                  <pic:blipFill>
                    <a:blip r:embed="rId33"/>
                    <a:stretch>
                      <a:fillRect/>
                    </a:stretch>
                  </pic:blipFill>
                  <pic:spPr>
                    <a:xfrm>
                      <a:off x="0" y="0"/>
                      <a:ext cx="3836920" cy="2866212"/>
                    </a:xfrm>
                    <a:prstGeom prst="rect">
                      <a:avLst/>
                    </a:prstGeom>
                  </pic:spPr>
                </pic:pic>
              </a:graphicData>
            </a:graphic>
          </wp:inline>
        </w:drawing>
      </w:r>
    </w:p>
    <w:p w14:paraId="08F6FAE8" w14:textId="67BF2EF4" w:rsidR="006A1868" w:rsidRDefault="006A1868" w:rsidP="006A1868">
      <w:pPr>
        <w:pStyle w:val="Caption"/>
        <w:jc w:val="center"/>
      </w:pPr>
      <w:bookmarkStart w:id="50" w:name="_Toc152798857"/>
      <w:r>
        <w:t xml:space="preserve">Hình </w:t>
      </w:r>
      <w:fldSimple w:instr=" STYLEREF 1 \s ">
        <w:r w:rsidR="00FA3583">
          <w:rPr>
            <w:noProof/>
          </w:rPr>
          <w:t>3</w:t>
        </w:r>
      </w:fldSimple>
      <w:r>
        <w:noBreakHyphen/>
      </w:r>
      <w:fldSimple w:instr=" SEQ Hình \* ARABIC \s 1 ">
        <w:r w:rsidR="00FA3583">
          <w:rPr>
            <w:noProof/>
          </w:rPr>
          <w:t>8</w:t>
        </w:r>
      </w:fldSimple>
      <w:r>
        <w:t xml:space="preserve"> Nhập  dữ liệu từ tập tin – Chọn Nữ tu để nhập</w:t>
      </w:r>
      <w:bookmarkEnd w:id="50"/>
    </w:p>
    <w:p w14:paraId="3B6ABD8F" w14:textId="77777777" w:rsidR="006A1868" w:rsidRDefault="006A1868" w:rsidP="00FA05D7"/>
    <w:p w14:paraId="5227260B" w14:textId="77777777" w:rsidR="00930A45" w:rsidRDefault="00930A45" w:rsidP="00FA05D7"/>
    <w:p w14:paraId="391D3FBA" w14:textId="241CD58B" w:rsidR="00AE1FFD" w:rsidRDefault="00DC67A8" w:rsidP="00FA05D7">
      <w:r>
        <w:rPr>
          <w:noProof/>
        </w:rPr>
        <w:lastRenderedPageBreak/>
        <mc:AlternateContent>
          <mc:Choice Requires="wps">
            <w:drawing>
              <wp:anchor distT="0" distB="0" distL="114300" distR="114300" simplePos="0" relativeHeight="251725824" behindDoc="0" locked="0" layoutInCell="1" allowOverlap="1" wp14:anchorId="01390D3E" wp14:editId="5DECA40F">
                <wp:simplePos x="0" y="0"/>
                <wp:positionH relativeFrom="column">
                  <wp:posOffset>3962782</wp:posOffset>
                </wp:positionH>
                <wp:positionV relativeFrom="paragraph">
                  <wp:posOffset>1421159</wp:posOffset>
                </wp:positionV>
                <wp:extent cx="1217930" cy="384175"/>
                <wp:effectExtent l="304800" t="457200" r="13970" b="9525"/>
                <wp:wrapNone/>
                <wp:docPr id="1713696183" name="Line Callout 2 5"/>
                <wp:cNvGraphicFramePr/>
                <a:graphic xmlns:a="http://schemas.openxmlformats.org/drawingml/2006/main">
                  <a:graphicData uri="http://schemas.microsoft.com/office/word/2010/wordprocessingShape">
                    <wps:wsp>
                      <wps:cNvSpPr/>
                      <wps:spPr>
                        <a:xfrm>
                          <a:off x="0" y="0"/>
                          <a:ext cx="1217930" cy="384175"/>
                        </a:xfrm>
                        <a:prstGeom prst="borderCallout2">
                          <a:avLst>
                            <a:gd name="adj1" fmla="val -11018"/>
                            <a:gd name="adj2" fmla="val 4927"/>
                            <a:gd name="adj3" fmla="val -47921"/>
                            <a:gd name="adj4" fmla="val 2932"/>
                            <a:gd name="adj5" fmla="val -112000"/>
                            <a:gd name="adj6" fmla="val -23180"/>
                          </a:avLst>
                        </a:prstGeom>
                        <a:solidFill>
                          <a:schemeClr val="lt1"/>
                        </a:solidFill>
                        <a:ln w="6350">
                          <a:solidFill>
                            <a:srgbClr val="FF0000"/>
                          </a:solidFill>
                          <a:headEnd type="oval" w="sm" len="sm"/>
                          <a:tailEnd type="oval" w="sm" len="sm"/>
                        </a:ln>
                      </wps:spPr>
                      <wps:txbx>
                        <w:txbxContent>
                          <w:p w14:paraId="5F9D3BE4" w14:textId="18647192" w:rsidR="00DC67A8" w:rsidRPr="00A640F8" w:rsidRDefault="00DC67A8" w:rsidP="00DC67A8">
                            <w:pPr>
                              <w:jc w:val="center"/>
                              <w:rPr>
                                <w:sz w:val="16"/>
                                <w:szCs w:val="16"/>
                              </w:rPr>
                            </w:pPr>
                            <w:r>
                              <w:rPr>
                                <w:sz w:val="16"/>
                                <w:szCs w:val="16"/>
                              </w:rPr>
                              <w:t>2 hàng đầu là thông tin sẽ nhập vào, không xóa</w:t>
                            </w:r>
                          </w:p>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90D3E" id="_x0000_s1079" type="#_x0000_t48" style="position:absolute;margin-left:312.05pt;margin-top:111.9pt;width:95.9pt;height:30.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" adj="-5007,-24192,633,-10351,1064,-2380" fillcolor="white [3201]" strokecolor="red" strokeweight=".5pt">
                <v:stroke startarrow="oval" startarrowwidth="narrow" startarrowlength="short" endarrow="oval" endarrowwidth="narrow" endarrowlength="short"/>
                <v:textbox inset="3.6pt,,3.6pt">
                  <w:txbxContent>
                    <w:p w14:paraId="5F9D3BE4" w14:textId="18647192" w:rsidR="00DC67A8" w:rsidRPr="00A640F8" w:rsidRDefault="00DC67A8" w:rsidP="00DC67A8">
                      <w:pPr>
                        <w:jc w:val="center"/>
                        <w:rPr>
                          <w:sz w:val="16"/>
                          <w:szCs w:val="16"/>
                        </w:rPr>
                      </w:pPr>
                      <w:r>
                        <w:rPr>
                          <w:sz w:val="16"/>
                          <w:szCs w:val="16"/>
                        </w:rPr>
                        <w:t>2 hàng đầu là thông tin sẽ nhập vào, không xóa</w:t>
                      </w:r>
                    </w:p>
                  </w:txbxContent>
                </v:textbox>
              </v:shape>
            </w:pict>
          </mc:Fallback>
        </mc:AlternateContent>
      </w:r>
      <w:r w:rsidR="0020070C">
        <w:rPr>
          <w:noProof/>
        </w:rPr>
        <mc:AlternateContent>
          <mc:Choice Requires="wps">
            <w:drawing>
              <wp:anchor distT="0" distB="0" distL="114300" distR="114300" simplePos="0" relativeHeight="251723776" behindDoc="0" locked="0" layoutInCell="1" allowOverlap="1" wp14:anchorId="3D57CDBE" wp14:editId="36B89949">
                <wp:simplePos x="0" y="0"/>
                <wp:positionH relativeFrom="column">
                  <wp:posOffset>2077453</wp:posOffset>
                </wp:positionH>
                <wp:positionV relativeFrom="paragraph">
                  <wp:posOffset>1560668</wp:posOffset>
                </wp:positionV>
                <wp:extent cx="1217930" cy="384175"/>
                <wp:effectExtent l="1879600" t="0" r="13970" b="34925"/>
                <wp:wrapNone/>
                <wp:docPr id="1885873499" name="Line Callout 2 5"/>
                <wp:cNvGraphicFramePr/>
                <a:graphic xmlns:a="http://schemas.openxmlformats.org/drawingml/2006/main">
                  <a:graphicData uri="http://schemas.microsoft.com/office/word/2010/wordprocessingShape">
                    <wps:wsp>
                      <wps:cNvSpPr/>
                      <wps:spPr>
                        <a:xfrm>
                          <a:off x="0" y="0"/>
                          <a:ext cx="1217930" cy="384175"/>
                        </a:xfrm>
                        <a:prstGeom prst="borderCallout2">
                          <a:avLst>
                            <a:gd name="adj1" fmla="val 92778"/>
                            <a:gd name="adj2" fmla="val -8621"/>
                            <a:gd name="adj3" fmla="val 98826"/>
                            <a:gd name="adj4" fmla="val -66501"/>
                            <a:gd name="adj5" fmla="val 100962"/>
                            <a:gd name="adj6" fmla="val -151885"/>
                          </a:avLst>
                        </a:prstGeom>
                        <a:solidFill>
                          <a:schemeClr val="lt1"/>
                        </a:solidFill>
                        <a:ln w="6350">
                          <a:solidFill>
                            <a:srgbClr val="FF0000"/>
                          </a:solidFill>
                          <a:headEnd type="oval" w="sm" len="sm"/>
                          <a:tailEnd type="oval" w="sm" len="sm"/>
                        </a:ln>
                      </wps:spPr>
                      <wps:txbx>
                        <w:txbxContent>
                          <w:p w14:paraId="6FBF8284" w14:textId="7859BA31" w:rsidR="0020070C" w:rsidRPr="00A640F8" w:rsidRDefault="00C50971" w:rsidP="0020070C">
                            <w:pPr>
                              <w:jc w:val="center"/>
                              <w:rPr>
                                <w:sz w:val="16"/>
                                <w:szCs w:val="16"/>
                              </w:rPr>
                            </w:pPr>
                            <w:r>
                              <w:rPr>
                                <w:sz w:val="16"/>
                                <w:szCs w:val="16"/>
                              </w:rPr>
                              <w:t xml:space="preserve">END: </w:t>
                            </w:r>
                            <w:r w:rsidR="0020070C">
                              <w:rPr>
                                <w:sz w:val="16"/>
                                <w:szCs w:val="16"/>
                              </w:rPr>
                              <w:t>Đánh dấu kết thúc danh sách</w:t>
                            </w:r>
                            <w:r w:rsidR="00DC67A8">
                              <w:rPr>
                                <w:sz w:val="16"/>
                                <w:szCs w:val="16"/>
                              </w:rPr>
                              <w:t>, k</w:t>
                            </w:r>
                            <w:r w:rsidR="0020070C">
                              <w:rPr>
                                <w:sz w:val="16"/>
                                <w:szCs w:val="16"/>
                              </w:rPr>
                              <w:t>hông xóa</w:t>
                            </w:r>
                          </w:p>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7CDBE" id="_x0000_s1080" type="#_x0000_t48" style="position:absolute;margin-left:163.6pt;margin-top:122.9pt;width:95.9pt;height:30.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" adj="-32807,21808,-14364,21346,-1862,20040" fillcolor="white [3201]" strokecolor="red" strokeweight=".5pt">
                <v:stroke startarrow="oval" startarrowwidth="narrow" startarrowlength="short" endarrow="oval" endarrowwidth="narrow" endarrowlength="short"/>
                <v:textbox inset="3.6pt,,3.6pt">
                  <w:txbxContent>
                    <w:p w14:paraId="6FBF8284" w14:textId="7859BA31" w:rsidR="0020070C" w:rsidRPr="00A640F8" w:rsidRDefault="00C50971" w:rsidP="0020070C">
                      <w:pPr>
                        <w:jc w:val="center"/>
                        <w:rPr>
                          <w:sz w:val="16"/>
                          <w:szCs w:val="16"/>
                        </w:rPr>
                      </w:pPr>
                      <w:r>
                        <w:rPr>
                          <w:sz w:val="16"/>
                          <w:szCs w:val="16"/>
                        </w:rPr>
                        <w:t xml:space="preserve">END: </w:t>
                      </w:r>
                      <w:r w:rsidR="0020070C">
                        <w:rPr>
                          <w:sz w:val="16"/>
                          <w:szCs w:val="16"/>
                        </w:rPr>
                        <w:t>Đánh dấu kết thúc danh sách</w:t>
                      </w:r>
                      <w:r w:rsidR="00DC67A8">
                        <w:rPr>
                          <w:sz w:val="16"/>
                          <w:szCs w:val="16"/>
                        </w:rPr>
                        <w:t>, k</w:t>
                      </w:r>
                      <w:r w:rsidR="0020070C">
                        <w:rPr>
                          <w:sz w:val="16"/>
                          <w:szCs w:val="16"/>
                        </w:rPr>
                        <w:t>hông xóa</w:t>
                      </w:r>
                    </w:p>
                  </w:txbxContent>
                </v:textbox>
                <o:callout v:ext="edit" minusy="t"/>
              </v:shape>
            </w:pict>
          </mc:Fallback>
        </mc:AlternateContent>
      </w:r>
      <w:r w:rsidR="0020070C" w:rsidRPr="0020070C">
        <w:rPr>
          <w:noProof/>
        </w:rPr>
        <w:drawing>
          <wp:inline distT="0" distB="0" distL="0" distR="0" wp14:anchorId="5DA7CCC5" wp14:editId="357F1BCD">
            <wp:extent cx="5943600" cy="2013585"/>
            <wp:effectExtent l="0" t="0" r="0" b="5715"/>
            <wp:docPr id="1817803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03299" name="Picture 1" descr="A screenshot of a computer&#10;&#10;Description automatically generated"/>
                    <pic:cNvPicPr/>
                  </pic:nvPicPr>
                  <pic:blipFill>
                    <a:blip r:embed="rId34"/>
                    <a:stretch>
                      <a:fillRect/>
                    </a:stretch>
                  </pic:blipFill>
                  <pic:spPr>
                    <a:xfrm>
                      <a:off x="0" y="0"/>
                      <a:ext cx="5943600" cy="2013585"/>
                    </a:xfrm>
                    <a:prstGeom prst="rect">
                      <a:avLst/>
                    </a:prstGeom>
                  </pic:spPr>
                </pic:pic>
              </a:graphicData>
            </a:graphic>
          </wp:inline>
        </w:drawing>
      </w:r>
    </w:p>
    <w:p w14:paraId="233A8407" w14:textId="3436E826" w:rsidR="004465B9" w:rsidRDefault="004465B9" w:rsidP="004465B9">
      <w:pPr>
        <w:pStyle w:val="Caption"/>
        <w:jc w:val="center"/>
      </w:pPr>
      <w:bookmarkStart w:id="51" w:name="_Toc152798858"/>
      <w:r>
        <w:t xml:space="preserve">Hình </w:t>
      </w:r>
      <w:fldSimple w:instr=" STYLEREF 1 \s ">
        <w:r w:rsidR="00FA3583">
          <w:rPr>
            <w:noProof/>
          </w:rPr>
          <w:t>3</w:t>
        </w:r>
      </w:fldSimple>
      <w:r>
        <w:noBreakHyphen/>
      </w:r>
      <w:fldSimple w:instr=" SEQ Hình \* ARABIC \s 1 ">
        <w:r w:rsidR="00FA3583">
          <w:rPr>
            <w:noProof/>
          </w:rPr>
          <w:t>9</w:t>
        </w:r>
      </w:fldSimple>
      <w:r>
        <w:t xml:space="preserve"> Nhập  dữ liệu từ tập tin – Mẫu tập tin Excel để nhập</w:t>
      </w:r>
      <w:bookmarkEnd w:id="51"/>
    </w:p>
    <w:p w14:paraId="290E4359" w14:textId="7BFE023A" w:rsidR="004465B9" w:rsidRDefault="004465B9" w:rsidP="00FA05D7">
      <w:r>
        <w:t>Một số lưu ý với tập tin Excel để nhập</w:t>
      </w:r>
    </w:p>
    <w:p w14:paraId="079BAB76" w14:textId="3E1B5AFB" w:rsidR="004465B9" w:rsidRDefault="004465B9" w:rsidP="004465B9">
      <w:pPr>
        <w:pStyle w:val="ListParagraph"/>
        <w:numPr>
          <w:ilvl w:val="0"/>
          <w:numId w:val="8"/>
        </w:numPr>
      </w:pPr>
      <w:r>
        <w:t>END ở dòng cuối là để đánh dấu kết thúc danh sách. Danh sách tối đa</w:t>
      </w:r>
      <w:r w:rsidR="0012112A">
        <w:t xml:space="preserve"> </w:t>
      </w:r>
      <w:r w:rsidR="00AB4B6E">
        <w:t>50</w:t>
      </w:r>
      <w:r w:rsidR="00AF5B99">
        <w:t>0</w:t>
      </w:r>
      <w:r w:rsidR="0012112A">
        <w:t xml:space="preserve"> Nữ tu</w:t>
      </w:r>
      <w:r w:rsidR="00AF5B99">
        <w:t>.</w:t>
      </w:r>
    </w:p>
    <w:p w14:paraId="11A00365" w14:textId="76C7C4A5" w:rsidR="00AF5B99" w:rsidRDefault="00AF5B99" w:rsidP="004465B9">
      <w:pPr>
        <w:pStyle w:val="ListParagraph"/>
        <w:numPr>
          <w:ilvl w:val="0"/>
          <w:numId w:val="8"/>
        </w:numPr>
      </w:pPr>
      <w:r>
        <w:t>2 dòng đầu để đánh dấu mục thông tin của Nữ tu sẽ nhập vào</w:t>
      </w:r>
    </w:p>
    <w:p w14:paraId="08101FE2" w14:textId="46B187B5" w:rsidR="00AF5B99" w:rsidRDefault="00C26DAD" w:rsidP="004465B9">
      <w:pPr>
        <w:pStyle w:val="ListParagraph"/>
        <w:numPr>
          <w:ilvl w:val="0"/>
          <w:numId w:val="8"/>
        </w:numPr>
      </w:pPr>
      <w:r>
        <w:t>MA_DINH_DANH: để trống hệ thống sẽ tự tạo. MA_DINH_DANH là duy nhất cho các Nữ tu</w:t>
      </w:r>
    </w:p>
    <w:p w14:paraId="30CA229E" w14:textId="71CC1D7C" w:rsidR="00C26DAD" w:rsidRDefault="00C26DAD" w:rsidP="004465B9">
      <w:pPr>
        <w:pStyle w:val="ListParagraph"/>
        <w:numPr>
          <w:ilvl w:val="0"/>
          <w:numId w:val="8"/>
        </w:numPr>
      </w:pPr>
      <w:r>
        <w:t>TEN_THANH (Tên Thánh): tên cần có trong Danh sách Tên Thánh của ứng dụng</w:t>
      </w:r>
    </w:p>
    <w:p w14:paraId="505CB166" w14:textId="30452A4D" w:rsidR="00C26DAD" w:rsidRDefault="00C26DAD" w:rsidP="004465B9">
      <w:pPr>
        <w:pStyle w:val="ListParagraph"/>
        <w:numPr>
          <w:ilvl w:val="0"/>
          <w:numId w:val="8"/>
        </w:numPr>
      </w:pPr>
      <w:r>
        <w:t>KHOA (Khóa/Lớp Khấn): là mã định danh của khóa/Lớp khấn của ứng dụng.</w:t>
      </w:r>
    </w:p>
    <w:p w14:paraId="5C048583" w14:textId="29D5F139" w:rsidR="00C26DAD" w:rsidRDefault="00C26DAD" w:rsidP="004465B9">
      <w:pPr>
        <w:pStyle w:val="ListParagraph"/>
        <w:numPr>
          <w:ilvl w:val="0"/>
          <w:numId w:val="8"/>
        </w:numPr>
      </w:pPr>
      <w:r>
        <w:t>Ngày: theo định dạng Ngày/Tháng/Năm</w:t>
      </w:r>
      <w:r w:rsidR="00814FCC">
        <w:t>, vd: 20/12/2022</w:t>
      </w:r>
    </w:p>
    <w:p w14:paraId="303AF94A" w14:textId="77777777" w:rsidR="004465B9" w:rsidRDefault="004465B9" w:rsidP="00FA05D7"/>
    <w:p w14:paraId="33468FAD" w14:textId="769FC565" w:rsidR="00340FC9" w:rsidRDefault="00340FC9" w:rsidP="00145773">
      <w:pPr>
        <w:pStyle w:val="Heading3"/>
      </w:pPr>
      <w:bookmarkStart w:id="52" w:name="_Toc152798823"/>
      <w:r>
        <w:t>Chỉnh sử</w:t>
      </w:r>
      <w:r w:rsidR="007E1000">
        <w:t>a</w:t>
      </w:r>
      <w:r>
        <w:t xml:space="preserve"> thông tin</w:t>
      </w:r>
      <w:bookmarkEnd w:id="52"/>
    </w:p>
    <w:p w14:paraId="266BEB0E" w14:textId="44E5BA91" w:rsidR="00340FC9" w:rsidRDefault="00340FC9" w:rsidP="00340FC9">
      <w:r>
        <w:t xml:space="preserve">Mở màn hình Nữ tu, chọn Nữ tu cần chỉnh sửa, chọn </w:t>
      </w:r>
      <w:r>
        <w:rPr>
          <w:i/>
          <w:iCs/>
        </w:rPr>
        <w:t>Chỉnh sửa</w:t>
      </w:r>
      <w:r>
        <w:t xml:space="preserve"> để chỉnh sửa thông tin Nữ tu</w:t>
      </w:r>
      <w:r w:rsidR="00791C26">
        <w:t>.</w:t>
      </w:r>
      <w:r w:rsidR="00784C7B">
        <w:t xml:space="preserve"> Chỉnh sửa thông tin và chọn Lưu</w:t>
      </w:r>
    </w:p>
    <w:p w14:paraId="5A485B35" w14:textId="31B2A842" w:rsidR="00791C26" w:rsidRDefault="007E1000" w:rsidP="00D654F8">
      <w:pPr>
        <w:jc w:val="center"/>
      </w:pPr>
      <w:r>
        <w:rPr>
          <w:noProof/>
        </w:rPr>
        <w:lastRenderedPageBreak/>
        <mc:AlternateContent>
          <mc:Choice Requires="wps">
            <w:drawing>
              <wp:anchor distT="0" distB="0" distL="114300" distR="114300" simplePos="0" relativeHeight="251729920" behindDoc="0" locked="0" layoutInCell="1" allowOverlap="1" wp14:anchorId="2DEDA85F" wp14:editId="119A64EE">
                <wp:simplePos x="0" y="0"/>
                <wp:positionH relativeFrom="column">
                  <wp:posOffset>3224463</wp:posOffset>
                </wp:positionH>
                <wp:positionV relativeFrom="paragraph">
                  <wp:posOffset>2591946</wp:posOffset>
                </wp:positionV>
                <wp:extent cx="1217930" cy="384175"/>
                <wp:effectExtent l="304800" t="457200" r="13970" b="9525"/>
                <wp:wrapNone/>
                <wp:docPr id="802581678" name="Line Callout 2 5"/>
                <wp:cNvGraphicFramePr/>
                <a:graphic xmlns:a="http://schemas.openxmlformats.org/drawingml/2006/main">
                  <a:graphicData uri="http://schemas.microsoft.com/office/word/2010/wordprocessingShape">
                    <wps:wsp>
                      <wps:cNvSpPr/>
                      <wps:spPr>
                        <a:xfrm>
                          <a:off x="0" y="0"/>
                          <a:ext cx="1217930" cy="384175"/>
                        </a:xfrm>
                        <a:prstGeom prst="borderCallout2">
                          <a:avLst>
                            <a:gd name="adj1" fmla="val -11018"/>
                            <a:gd name="adj2" fmla="val 4927"/>
                            <a:gd name="adj3" fmla="val -47921"/>
                            <a:gd name="adj4" fmla="val 2932"/>
                            <a:gd name="adj5" fmla="val -112000"/>
                            <a:gd name="adj6" fmla="val -23180"/>
                          </a:avLst>
                        </a:prstGeom>
                        <a:solidFill>
                          <a:schemeClr val="lt1"/>
                        </a:solidFill>
                        <a:ln w="6350">
                          <a:solidFill>
                            <a:srgbClr val="FF0000"/>
                          </a:solidFill>
                          <a:headEnd type="oval" w="sm" len="sm"/>
                          <a:tailEnd type="oval" w="sm" len="sm"/>
                        </a:ln>
                      </wps:spPr>
                      <wps:txbx>
                        <w:txbxContent>
                          <w:p w14:paraId="6A64A249" w14:textId="007C3864" w:rsidR="007E1000" w:rsidRPr="00A640F8" w:rsidRDefault="007E1000" w:rsidP="007E1000">
                            <w:pPr>
                              <w:jc w:val="center"/>
                              <w:rPr>
                                <w:sz w:val="16"/>
                                <w:szCs w:val="16"/>
                              </w:rPr>
                            </w:pPr>
                            <w:r>
                              <w:rPr>
                                <w:sz w:val="16"/>
                                <w:szCs w:val="16"/>
                              </w:rPr>
                              <w:t>Chỉnh sửa thông tin Nữ tu</w:t>
                            </w:r>
                          </w:p>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DA85F" id="_x0000_s1081" type="#_x0000_t48" style="position:absolute;left:0;text-align:left;margin-left:253.9pt;margin-top:204.1pt;width:95.9pt;height:3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" adj="-5007,-24192,633,-10351,1064,-2380" fillcolor="white [3201]" strokecolor="red" strokeweight=".5pt">
                <v:stroke startarrow="oval" startarrowwidth="narrow" startarrowlength="short" endarrow="oval" endarrowwidth="narrow" endarrowlength="short"/>
                <v:textbox inset="3.6pt,,3.6pt">
                  <w:txbxContent>
                    <w:p w14:paraId="6A64A249" w14:textId="007C3864" w:rsidR="007E1000" w:rsidRPr="00A640F8" w:rsidRDefault="007E1000" w:rsidP="007E1000">
                      <w:pPr>
                        <w:jc w:val="center"/>
                        <w:rPr>
                          <w:sz w:val="16"/>
                          <w:szCs w:val="16"/>
                        </w:rPr>
                      </w:pPr>
                      <w:r>
                        <w:rPr>
                          <w:sz w:val="16"/>
                          <w:szCs w:val="16"/>
                        </w:rPr>
                        <w:t>Chỉnh sửa thông tin Nữ tu</w:t>
                      </w:r>
                    </w:p>
                  </w:txbxContent>
                </v:textbox>
              </v:shape>
            </w:pict>
          </mc:Fallback>
        </mc:AlternateContent>
      </w:r>
      <w:r w:rsidR="00791C26" w:rsidRPr="00791C26">
        <w:rPr>
          <w:noProof/>
        </w:rPr>
        <w:drawing>
          <wp:inline distT="0" distB="0" distL="0" distR="0" wp14:anchorId="3CF86DAF" wp14:editId="0EDC382E">
            <wp:extent cx="5943600" cy="3162300"/>
            <wp:effectExtent l="0" t="0" r="0" b="0"/>
            <wp:docPr id="860792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92162" name="Picture 1" descr="A screenshot of a computer&#10;&#10;Description automatically generated"/>
                    <pic:cNvPicPr/>
                  </pic:nvPicPr>
                  <pic:blipFill>
                    <a:blip r:embed="rId35"/>
                    <a:stretch>
                      <a:fillRect/>
                    </a:stretch>
                  </pic:blipFill>
                  <pic:spPr>
                    <a:xfrm>
                      <a:off x="0" y="0"/>
                      <a:ext cx="5943600" cy="3162300"/>
                    </a:xfrm>
                    <a:prstGeom prst="rect">
                      <a:avLst/>
                    </a:prstGeom>
                  </pic:spPr>
                </pic:pic>
              </a:graphicData>
            </a:graphic>
          </wp:inline>
        </w:drawing>
      </w:r>
    </w:p>
    <w:p w14:paraId="63A3005B" w14:textId="62C5F284" w:rsidR="00791C26" w:rsidRDefault="00BA2040" w:rsidP="00D654F8">
      <w:pPr>
        <w:jc w:val="center"/>
      </w:pPr>
      <w:r w:rsidRPr="00BA2040">
        <w:rPr>
          <w:noProof/>
        </w:rPr>
        <w:drawing>
          <wp:inline distT="0" distB="0" distL="0" distR="0" wp14:anchorId="5EF58E7D" wp14:editId="29F33DC0">
            <wp:extent cx="4757837" cy="4867633"/>
            <wp:effectExtent l="0" t="0" r="5080" b="0"/>
            <wp:docPr id="1597224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24194" name="Picture 1" descr="A screenshot of a computer&#10;&#10;Description automatically generated"/>
                    <pic:cNvPicPr/>
                  </pic:nvPicPr>
                  <pic:blipFill>
                    <a:blip r:embed="rId36"/>
                    <a:stretch>
                      <a:fillRect/>
                    </a:stretch>
                  </pic:blipFill>
                  <pic:spPr>
                    <a:xfrm>
                      <a:off x="0" y="0"/>
                      <a:ext cx="4759744" cy="4869584"/>
                    </a:xfrm>
                    <a:prstGeom prst="rect">
                      <a:avLst/>
                    </a:prstGeom>
                  </pic:spPr>
                </pic:pic>
              </a:graphicData>
            </a:graphic>
          </wp:inline>
        </w:drawing>
      </w:r>
    </w:p>
    <w:p w14:paraId="4D729D5B" w14:textId="0C9AF239" w:rsidR="00375F20" w:rsidRDefault="00375F20" w:rsidP="00375F20">
      <w:pPr>
        <w:pStyle w:val="Caption"/>
        <w:jc w:val="center"/>
      </w:pPr>
      <w:bookmarkStart w:id="53" w:name="_Toc152798859"/>
      <w:r>
        <w:lastRenderedPageBreak/>
        <w:t xml:space="preserve">Hình </w:t>
      </w:r>
      <w:fldSimple w:instr=" STYLEREF 1 \s ">
        <w:r w:rsidR="00FA3583">
          <w:rPr>
            <w:noProof/>
          </w:rPr>
          <w:t>3</w:t>
        </w:r>
      </w:fldSimple>
      <w:r>
        <w:noBreakHyphen/>
      </w:r>
      <w:fldSimple w:instr=" SEQ Hình \* ARABIC \s 1 ">
        <w:r w:rsidR="00FA3583">
          <w:rPr>
            <w:noProof/>
          </w:rPr>
          <w:t>10</w:t>
        </w:r>
      </w:fldSimple>
      <w:r>
        <w:t xml:space="preserve"> Chỉnh sửa thông tin</w:t>
      </w:r>
      <w:bookmarkEnd w:id="53"/>
    </w:p>
    <w:p w14:paraId="02AD4D14" w14:textId="77777777" w:rsidR="00375F20" w:rsidRDefault="00375F20" w:rsidP="00340FC9"/>
    <w:p w14:paraId="15AFE0B4" w14:textId="77777777" w:rsidR="00D079C5" w:rsidRDefault="00D079C5" w:rsidP="00D079C5"/>
    <w:p w14:paraId="174C0D05" w14:textId="77777777" w:rsidR="00D079C5" w:rsidRDefault="00D079C5" w:rsidP="00D079C5">
      <w:r>
        <w:t>Một số Lưu ý:</w:t>
      </w:r>
    </w:p>
    <w:p w14:paraId="5B9C320F" w14:textId="492600DA" w:rsidR="00D079C5" w:rsidRDefault="00D079C5" w:rsidP="00D079C5">
      <w:pPr>
        <w:pStyle w:val="ListParagraph"/>
        <w:numPr>
          <w:ilvl w:val="0"/>
          <w:numId w:val="7"/>
        </w:numPr>
      </w:pPr>
      <w:r>
        <w:t>Kiểm tra thông tin sau khi nhập</w:t>
      </w:r>
    </w:p>
    <w:p w14:paraId="357CF42B" w14:textId="60B40E3F" w:rsidR="00D079C5" w:rsidRPr="00340FC9" w:rsidRDefault="00D079C5" w:rsidP="00340FC9">
      <w:pPr>
        <w:pStyle w:val="ListParagraph"/>
        <w:numPr>
          <w:ilvl w:val="0"/>
          <w:numId w:val="7"/>
        </w:numPr>
      </w:pPr>
      <w:r>
        <w:t>Danh sách cần nhập phải là sheet đầu tiên trong tập tin</w:t>
      </w:r>
    </w:p>
    <w:p w14:paraId="2B2419E2" w14:textId="43912BB5" w:rsidR="007E4DFD" w:rsidRDefault="007E4DFD" w:rsidP="002C59FB">
      <w:pPr>
        <w:pStyle w:val="Heading2"/>
      </w:pPr>
      <w:bookmarkStart w:id="54" w:name="_Toc152798824"/>
      <w:r>
        <w:t>Đổi cộng đoàn</w:t>
      </w:r>
      <w:bookmarkEnd w:id="54"/>
    </w:p>
    <w:p w14:paraId="696A1F5E" w14:textId="65DD7F92" w:rsidR="007E4DFD" w:rsidRDefault="00D23226" w:rsidP="002C59FB">
      <w:pPr>
        <w:pStyle w:val="Heading3"/>
      </w:pPr>
      <w:bookmarkStart w:id="55" w:name="_Toc152798825"/>
      <w:r>
        <w:t xml:space="preserve">Đổi Cộng đoàn - </w:t>
      </w:r>
      <w:r w:rsidR="003759E6" w:rsidRPr="00847D42">
        <w:t>Cách 1</w:t>
      </w:r>
      <w:bookmarkEnd w:id="55"/>
    </w:p>
    <w:p w14:paraId="2637C7C9" w14:textId="736B4701" w:rsidR="007E4DFD" w:rsidRDefault="007E4DFD" w:rsidP="007E4DFD">
      <w:pPr>
        <w:rPr>
          <w:i/>
          <w:iCs/>
        </w:rPr>
      </w:pPr>
      <w:r>
        <w:t xml:space="preserve">Ở màn hình </w:t>
      </w:r>
      <w:r>
        <w:rPr>
          <w:i/>
          <w:iCs/>
        </w:rPr>
        <w:t>Nữ tu</w:t>
      </w:r>
      <w:r>
        <w:t xml:space="preserve">, </w:t>
      </w:r>
      <w:r w:rsidR="00DA7FD6">
        <w:t>chọn Nữ tu cần đổi</w:t>
      </w:r>
      <w:r w:rsidR="001F6576">
        <w:t>, nhấp chuột phải</w:t>
      </w:r>
      <w:r>
        <w:t xml:space="preserve">, chọn </w:t>
      </w:r>
      <w:r w:rsidRPr="007E4DFD">
        <w:rPr>
          <w:i/>
          <w:iCs/>
        </w:rPr>
        <w:t>Đổi cộng đoàn</w:t>
      </w:r>
    </w:p>
    <w:p w14:paraId="324FFF68" w14:textId="2014BE43" w:rsidR="007E4DFD" w:rsidRDefault="007E4DFD" w:rsidP="007E4DFD">
      <w:r>
        <w:t xml:space="preserve">Ở màn hình tìm cộng đoàn, chọn </w:t>
      </w:r>
      <w:r w:rsidR="0014527D" w:rsidRPr="000B1044">
        <w:rPr>
          <w:i/>
          <w:iCs/>
        </w:rPr>
        <w:t>Tất cả</w:t>
      </w:r>
      <w:r w:rsidR="0014527D">
        <w:t xml:space="preserve"> để hiện tất cả cộng đoàn, hoặc </w:t>
      </w:r>
      <w:r w:rsidR="000B1044">
        <w:t xml:space="preserve">nhập tên Cộng đoàn và chọn </w:t>
      </w:r>
      <w:r w:rsidR="000B1044" w:rsidRPr="000B1044">
        <w:rPr>
          <w:i/>
          <w:iCs/>
        </w:rPr>
        <w:t>Tìm</w:t>
      </w:r>
    </w:p>
    <w:p w14:paraId="54540FF3" w14:textId="02AA969B" w:rsidR="00F81FF8" w:rsidRPr="00F81FF8" w:rsidRDefault="000371E4" w:rsidP="007E4DFD">
      <w:r>
        <w:t xml:space="preserve">Chọn Cộng đoàn mới, chọn </w:t>
      </w:r>
      <w:r>
        <w:rPr>
          <w:i/>
          <w:iCs/>
        </w:rPr>
        <w:t>Đồng ý</w:t>
      </w:r>
      <w:r>
        <w:t xml:space="preserve">. Khi đổi cộng đoàn, sẽ thêm sự kiện Đổi Cộng đoàn vào danh sách sự kiện của Nữ tu, và chuyển Nữ tu từ Cộng đoàn cũ </w:t>
      </w:r>
      <w:r w:rsidR="00FE758F">
        <w:t xml:space="preserve">(cập nhật trạng thái Cộng đoàn cũ sang </w:t>
      </w:r>
      <w:r w:rsidR="00FE758F">
        <w:rPr>
          <w:i/>
          <w:iCs/>
        </w:rPr>
        <w:t xml:space="preserve">Không hoạt </w:t>
      </w:r>
      <w:r w:rsidR="00FE758F" w:rsidRPr="00FE758F">
        <w:rPr>
          <w:i/>
          <w:iCs/>
        </w:rPr>
        <w:t>động</w:t>
      </w:r>
      <w:r w:rsidR="00FE758F">
        <w:t xml:space="preserve">) </w:t>
      </w:r>
      <w:r w:rsidRPr="00FE758F">
        <w:t>sang</w:t>
      </w:r>
      <w:r>
        <w:t xml:space="preserve"> Cộng đoàn mới.</w:t>
      </w:r>
    </w:p>
    <w:p w14:paraId="1227998D" w14:textId="77777777" w:rsidR="008648FE" w:rsidRDefault="008648FE" w:rsidP="00FA05D7"/>
    <w:p w14:paraId="5D4A069D" w14:textId="0AE19201" w:rsidR="00137CF1" w:rsidRDefault="00D654F8" w:rsidP="00D654F8">
      <w:pPr>
        <w:jc w:val="center"/>
      </w:pPr>
      <w:r>
        <w:rPr>
          <w:noProof/>
        </w:rPr>
        <mc:AlternateContent>
          <mc:Choice Requires="wps">
            <w:drawing>
              <wp:anchor distT="0" distB="0" distL="114300" distR="114300" simplePos="0" relativeHeight="251703296" behindDoc="0" locked="0" layoutInCell="1" allowOverlap="1" wp14:anchorId="5CDF87B8" wp14:editId="2A817134">
                <wp:simplePos x="0" y="0"/>
                <wp:positionH relativeFrom="column">
                  <wp:posOffset>3857674</wp:posOffset>
                </wp:positionH>
                <wp:positionV relativeFrom="paragraph">
                  <wp:posOffset>2058351</wp:posOffset>
                </wp:positionV>
                <wp:extent cx="193040" cy="210185"/>
                <wp:effectExtent l="4127" t="8573" r="26988" b="1587"/>
                <wp:wrapNone/>
                <wp:docPr id="989074827" name="Up Arrow 1"/>
                <wp:cNvGraphicFramePr/>
                <a:graphic xmlns:a="http://schemas.openxmlformats.org/drawingml/2006/main">
                  <a:graphicData uri="http://schemas.microsoft.com/office/word/2010/wordprocessingShape">
                    <wps:wsp>
                      <wps:cNvSpPr/>
                      <wps:spPr>
                        <a:xfrm rot="14400000">
                          <a:off x="0" y="0"/>
                          <a:ext cx="193040" cy="210185"/>
                        </a:xfrm>
                        <a:prstGeom prst="upArrow">
                          <a:avLst/>
                        </a:prstGeom>
                        <a:solidFill>
                          <a:srgbClr val="FFFF00"/>
                        </a:solidFill>
                        <a:ln w="31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4A227C" id="Up Arrow 1" o:spid="_x0000_s1026" type="#_x0000_t68" style="position:absolute;margin-left:303.75pt;margin-top:162.05pt;width:15.2pt;height:16.55pt;rotation:-120;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" adj="9919" fillcolor="yellow" strokecolor="red" strokeweight=".25pt"/>
            </w:pict>
          </mc:Fallback>
        </mc:AlternateContent>
      </w:r>
      <w:r>
        <w:rPr>
          <w:noProof/>
        </w:rPr>
        <mc:AlternateContent>
          <mc:Choice Requires="wps">
            <w:drawing>
              <wp:anchor distT="0" distB="0" distL="114300" distR="114300" simplePos="0" relativeHeight="251701248" behindDoc="0" locked="0" layoutInCell="1" allowOverlap="1" wp14:anchorId="0B352159" wp14:editId="327B53EC">
                <wp:simplePos x="0" y="0"/>
                <wp:positionH relativeFrom="column">
                  <wp:posOffset>1290664</wp:posOffset>
                </wp:positionH>
                <wp:positionV relativeFrom="paragraph">
                  <wp:posOffset>86995</wp:posOffset>
                </wp:positionV>
                <wp:extent cx="239170" cy="284358"/>
                <wp:effectExtent l="12700" t="12700" r="15240" b="8255"/>
                <wp:wrapNone/>
                <wp:docPr id="508629561" name="Rounded Rectangle 1"/>
                <wp:cNvGraphicFramePr/>
                <a:graphic xmlns:a="http://schemas.openxmlformats.org/drawingml/2006/main">
                  <a:graphicData uri="http://schemas.microsoft.com/office/word/2010/wordprocessingShape">
                    <wps:wsp>
                      <wps:cNvSpPr/>
                      <wps:spPr>
                        <a:xfrm>
                          <a:off x="0" y="0"/>
                          <a:ext cx="239170" cy="284358"/>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24D8D1" id="Rounded Rectangle 1" o:spid="_x0000_s1026" style="position:absolute;margin-left:101.65pt;margin-top:6.85pt;width:18.85pt;height:2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" filled="f" strokecolor="red" strokeweight="1.5pt"/>
            </w:pict>
          </mc:Fallback>
        </mc:AlternateContent>
      </w:r>
      <w:r w:rsidR="00137CF1" w:rsidRPr="00137CF1">
        <w:rPr>
          <w:noProof/>
        </w:rPr>
        <w:drawing>
          <wp:inline distT="0" distB="0" distL="0" distR="0" wp14:anchorId="0AA7730F" wp14:editId="36CEA9E1">
            <wp:extent cx="3965441" cy="2962218"/>
            <wp:effectExtent l="0" t="0" r="0" b="0"/>
            <wp:docPr id="1480598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98850" name="Picture 1" descr="A screenshot of a computer&#10;&#10;Description automatically generated"/>
                    <pic:cNvPicPr/>
                  </pic:nvPicPr>
                  <pic:blipFill>
                    <a:blip r:embed="rId37"/>
                    <a:stretch>
                      <a:fillRect/>
                    </a:stretch>
                  </pic:blipFill>
                  <pic:spPr>
                    <a:xfrm>
                      <a:off x="0" y="0"/>
                      <a:ext cx="3969550" cy="2965288"/>
                    </a:xfrm>
                    <a:prstGeom prst="rect">
                      <a:avLst/>
                    </a:prstGeom>
                  </pic:spPr>
                </pic:pic>
              </a:graphicData>
            </a:graphic>
          </wp:inline>
        </w:drawing>
      </w:r>
    </w:p>
    <w:p w14:paraId="68C754DA" w14:textId="58595E8B" w:rsidR="00005E47" w:rsidRDefault="00005E47" w:rsidP="00005E47">
      <w:pPr>
        <w:pStyle w:val="Caption"/>
        <w:jc w:val="center"/>
      </w:pPr>
      <w:bookmarkStart w:id="56" w:name="_Toc152798860"/>
      <w:r>
        <w:t xml:space="preserve">Hình </w:t>
      </w:r>
      <w:fldSimple w:instr=" STYLEREF 1 \s ">
        <w:r w:rsidR="00FA3583">
          <w:rPr>
            <w:noProof/>
          </w:rPr>
          <w:t>3</w:t>
        </w:r>
      </w:fldSimple>
      <w:r>
        <w:noBreakHyphen/>
      </w:r>
      <w:fldSimple w:instr=" SEQ Hình \* ARABIC \s 1 ">
        <w:r w:rsidR="00FA3583">
          <w:rPr>
            <w:noProof/>
          </w:rPr>
          <w:t>11</w:t>
        </w:r>
      </w:fldSimple>
      <w:r>
        <w:t xml:space="preserve"> Đổi Cộng đoàn</w:t>
      </w:r>
      <w:bookmarkEnd w:id="56"/>
    </w:p>
    <w:p w14:paraId="6589C4E2" w14:textId="77777777" w:rsidR="00005E47" w:rsidRDefault="00005E47" w:rsidP="00FA05D7"/>
    <w:p w14:paraId="143A6F79" w14:textId="3D28B598" w:rsidR="008648FE" w:rsidRDefault="00D654F8" w:rsidP="00D654F8">
      <w:pPr>
        <w:jc w:val="center"/>
      </w:pPr>
      <w:r>
        <w:rPr>
          <w:noProof/>
        </w:rPr>
        <w:lastRenderedPageBreak/>
        <mc:AlternateContent>
          <mc:Choice Requires="wps">
            <w:drawing>
              <wp:anchor distT="0" distB="0" distL="114300" distR="114300" simplePos="0" relativeHeight="251709440" behindDoc="0" locked="0" layoutInCell="1" allowOverlap="1" wp14:anchorId="3760DE0A" wp14:editId="25F3D934">
                <wp:simplePos x="0" y="0"/>
                <wp:positionH relativeFrom="column">
                  <wp:posOffset>1823720</wp:posOffset>
                </wp:positionH>
                <wp:positionV relativeFrom="paragraph">
                  <wp:posOffset>1939290</wp:posOffset>
                </wp:positionV>
                <wp:extent cx="1100455" cy="311150"/>
                <wp:effectExtent l="0" t="774700" r="17145" b="19050"/>
                <wp:wrapNone/>
                <wp:docPr id="348375152" name="Line Callout 2 5"/>
                <wp:cNvGraphicFramePr/>
                <a:graphic xmlns:a="http://schemas.openxmlformats.org/drawingml/2006/main">
                  <a:graphicData uri="http://schemas.microsoft.com/office/word/2010/wordprocessingShape">
                    <wps:wsp>
                      <wps:cNvSpPr/>
                      <wps:spPr>
                        <a:xfrm>
                          <a:off x="0" y="0"/>
                          <a:ext cx="1100455" cy="311150"/>
                        </a:xfrm>
                        <a:prstGeom prst="borderCallout2">
                          <a:avLst>
                            <a:gd name="adj1" fmla="val -7340"/>
                            <a:gd name="adj2" fmla="val 20930"/>
                            <a:gd name="adj3" fmla="val -76755"/>
                            <a:gd name="adj4" fmla="val 14069"/>
                            <a:gd name="adj5" fmla="val -236239"/>
                            <a:gd name="adj6" fmla="val 27089"/>
                          </a:avLst>
                        </a:prstGeom>
                        <a:solidFill>
                          <a:schemeClr val="lt1"/>
                        </a:solidFill>
                        <a:ln w="6350">
                          <a:solidFill>
                            <a:srgbClr val="FF0000"/>
                          </a:solidFill>
                          <a:headEnd type="oval" w="sm" len="sm"/>
                          <a:tailEnd type="oval" w="sm" len="sm"/>
                        </a:ln>
                      </wps:spPr>
                      <wps:txbx>
                        <w:txbxContent>
                          <w:p w14:paraId="310773EC" w14:textId="0D07C69F" w:rsidR="008258A3" w:rsidRPr="00F51A98" w:rsidRDefault="008258A3" w:rsidP="008258A3">
                            <w:pPr>
                              <w:jc w:val="center"/>
                              <w:rPr>
                                <w:sz w:val="16"/>
                                <w:szCs w:val="16"/>
                              </w:rPr>
                            </w:pPr>
                            <w:r>
                              <w:rPr>
                                <w:sz w:val="16"/>
                                <w:szCs w:val="16"/>
                              </w:rPr>
                              <w:t>Chọn Cộng đoàn</w:t>
                            </w:r>
                          </w:p>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0DE0A" id="_x0000_s1082" type="#_x0000_t48" style="position:absolute;left:0;text-align:left;margin-left:143.6pt;margin-top:152.7pt;width:86.65pt;height:2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" adj="5851,-51028,3039,-16579,4521,-1585" fillcolor="white [3201]" strokecolor="red" strokeweight=".5pt">
                <v:stroke startarrow="oval" startarrowwidth="narrow" startarrowlength="short" endarrow="oval" endarrowwidth="narrow" endarrowlength="short"/>
                <v:textbox inset="3.6pt,,3.6pt">
                  <w:txbxContent>
                    <w:p w14:paraId="310773EC" w14:textId="0D07C69F" w:rsidR="008258A3" w:rsidRPr="00F51A98" w:rsidRDefault="008258A3" w:rsidP="008258A3">
                      <w:pPr>
                        <w:jc w:val="center"/>
                        <w:rPr>
                          <w:sz w:val="16"/>
                          <w:szCs w:val="16"/>
                        </w:rPr>
                      </w:pPr>
                      <w:r>
                        <w:rPr>
                          <w:sz w:val="16"/>
                          <w:szCs w:val="16"/>
                        </w:rPr>
                        <w:t>Chọn Cộng đoàn</w:t>
                      </w:r>
                    </w:p>
                  </w:txbxContent>
                </v:textbox>
                <o:callout v:ext="edit" minusx="t"/>
              </v:shape>
            </w:pict>
          </mc:Fallback>
        </mc:AlternateContent>
      </w:r>
      <w:r>
        <w:rPr>
          <w:noProof/>
        </w:rPr>
        <mc:AlternateContent>
          <mc:Choice Requires="wps">
            <w:drawing>
              <wp:anchor distT="0" distB="0" distL="114300" distR="114300" simplePos="0" relativeHeight="251707392" behindDoc="0" locked="0" layoutInCell="1" allowOverlap="1" wp14:anchorId="51AF93E3" wp14:editId="635744B6">
                <wp:simplePos x="0" y="0"/>
                <wp:positionH relativeFrom="column">
                  <wp:posOffset>2480310</wp:posOffset>
                </wp:positionH>
                <wp:positionV relativeFrom="paragraph">
                  <wp:posOffset>1379220</wp:posOffset>
                </wp:positionV>
                <wp:extent cx="1100455" cy="377190"/>
                <wp:effectExtent l="0" t="863600" r="144145" b="16510"/>
                <wp:wrapNone/>
                <wp:docPr id="1593251579" name="Line Callout 2 5"/>
                <wp:cNvGraphicFramePr/>
                <a:graphic xmlns:a="http://schemas.openxmlformats.org/drawingml/2006/main">
                  <a:graphicData uri="http://schemas.microsoft.com/office/word/2010/wordprocessingShape">
                    <wps:wsp>
                      <wps:cNvSpPr/>
                      <wps:spPr>
                        <a:xfrm>
                          <a:off x="0" y="0"/>
                          <a:ext cx="1100455" cy="377190"/>
                        </a:xfrm>
                        <a:prstGeom prst="borderCallout2">
                          <a:avLst>
                            <a:gd name="adj1" fmla="val -14598"/>
                            <a:gd name="adj2" fmla="val 81633"/>
                            <a:gd name="adj3" fmla="val -81110"/>
                            <a:gd name="adj4" fmla="val 104625"/>
                            <a:gd name="adj5" fmla="val -218376"/>
                            <a:gd name="adj6" fmla="val 109187"/>
                          </a:avLst>
                        </a:prstGeom>
                        <a:solidFill>
                          <a:schemeClr val="lt1"/>
                        </a:solidFill>
                        <a:ln w="6350">
                          <a:solidFill>
                            <a:srgbClr val="FF0000"/>
                          </a:solidFill>
                          <a:headEnd type="oval" w="sm" len="sm"/>
                          <a:tailEnd type="oval" w="sm" len="sm"/>
                        </a:ln>
                      </wps:spPr>
                      <wps:txbx>
                        <w:txbxContent>
                          <w:p w14:paraId="67704608" w14:textId="67D315AA" w:rsidR="00F51A98" w:rsidRPr="00F51A98" w:rsidRDefault="00F51A98" w:rsidP="00F51A98">
                            <w:pPr>
                              <w:jc w:val="center"/>
                              <w:rPr>
                                <w:sz w:val="16"/>
                                <w:szCs w:val="16"/>
                              </w:rPr>
                            </w:pPr>
                            <w:r>
                              <w:rPr>
                                <w:sz w:val="16"/>
                                <w:szCs w:val="16"/>
                              </w:rPr>
                              <w:t xml:space="preserve">Nhập tên Cộng đoàn, chọn </w:t>
                            </w:r>
                            <w:r>
                              <w:rPr>
                                <w:i/>
                                <w:iCs/>
                                <w:sz w:val="16"/>
                                <w:szCs w:val="16"/>
                              </w:rPr>
                              <w:t>Tìm</w:t>
                            </w:r>
                            <w:r>
                              <w:rPr>
                                <w:sz w:val="16"/>
                                <w:szCs w:val="16"/>
                              </w:rPr>
                              <w:t xml:space="preserve"> để tìm</w:t>
                            </w:r>
                          </w:p>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F93E3" id="_x0000_s1083" type="#_x0000_t48" style="position:absolute;left:0;text-align:left;margin-left:195.3pt;margin-top:108.6pt;width:86.65pt;height:29.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" adj="23584,-47169,22599,-17520,17633,-3153" fillcolor="white [3201]" strokecolor="red" strokeweight=".5pt">
                <v:stroke startarrow="oval" startarrowwidth="narrow" startarrowlength="short" endarrow="oval" endarrowwidth="narrow" endarrowlength="short"/>
                <v:textbox inset="3.6pt,,3.6pt">
                  <w:txbxContent>
                    <w:p w14:paraId="67704608" w14:textId="67D315AA" w:rsidR="00F51A98" w:rsidRPr="00F51A98" w:rsidRDefault="00F51A98" w:rsidP="00F51A98">
                      <w:pPr>
                        <w:jc w:val="center"/>
                        <w:rPr>
                          <w:sz w:val="16"/>
                          <w:szCs w:val="16"/>
                        </w:rPr>
                      </w:pPr>
                      <w:r>
                        <w:rPr>
                          <w:sz w:val="16"/>
                          <w:szCs w:val="16"/>
                        </w:rPr>
                        <w:t xml:space="preserve">Nhập tên Cộng đoàn, chọn </w:t>
                      </w:r>
                      <w:r>
                        <w:rPr>
                          <w:i/>
                          <w:iCs/>
                          <w:sz w:val="16"/>
                          <w:szCs w:val="16"/>
                        </w:rPr>
                        <w:t>Tìm</w:t>
                      </w:r>
                      <w:r>
                        <w:rPr>
                          <w:sz w:val="16"/>
                          <w:szCs w:val="16"/>
                        </w:rPr>
                        <w:t xml:space="preserve"> để tìm</w:t>
                      </w:r>
                    </w:p>
                  </w:txbxContent>
                </v:textbox>
                <o:callout v:ext="edit" minusx="t"/>
              </v:shape>
            </w:pict>
          </mc:Fallback>
        </mc:AlternateContent>
      </w:r>
      <w:r>
        <w:rPr>
          <w:noProof/>
        </w:rPr>
        <mc:AlternateContent>
          <mc:Choice Requires="wps">
            <w:drawing>
              <wp:anchor distT="0" distB="0" distL="114300" distR="114300" simplePos="0" relativeHeight="251705344" behindDoc="0" locked="0" layoutInCell="1" allowOverlap="1" wp14:anchorId="28B853B6" wp14:editId="3ECD4184">
                <wp:simplePos x="0" y="0"/>
                <wp:positionH relativeFrom="column">
                  <wp:posOffset>3636076</wp:posOffset>
                </wp:positionH>
                <wp:positionV relativeFrom="paragraph">
                  <wp:posOffset>1314450</wp:posOffset>
                </wp:positionV>
                <wp:extent cx="725805" cy="384175"/>
                <wp:effectExtent l="0" t="787400" r="10795" b="9525"/>
                <wp:wrapNone/>
                <wp:docPr id="1660237949" name="Line Callout 2 5"/>
                <wp:cNvGraphicFramePr/>
                <a:graphic xmlns:a="http://schemas.openxmlformats.org/drawingml/2006/main">
                  <a:graphicData uri="http://schemas.microsoft.com/office/word/2010/wordprocessingShape">
                    <wps:wsp>
                      <wps:cNvSpPr/>
                      <wps:spPr>
                        <a:xfrm>
                          <a:off x="0" y="0"/>
                          <a:ext cx="725805" cy="384175"/>
                        </a:xfrm>
                        <a:prstGeom prst="borderCallout2">
                          <a:avLst>
                            <a:gd name="adj1" fmla="val -14598"/>
                            <a:gd name="adj2" fmla="val 81633"/>
                            <a:gd name="adj3" fmla="val -62238"/>
                            <a:gd name="adj4" fmla="val 92186"/>
                            <a:gd name="adj5" fmla="val -199690"/>
                            <a:gd name="adj6" fmla="val 87414"/>
                          </a:avLst>
                        </a:prstGeom>
                        <a:solidFill>
                          <a:schemeClr val="lt1"/>
                        </a:solidFill>
                        <a:ln w="6350">
                          <a:solidFill>
                            <a:srgbClr val="FF0000"/>
                          </a:solidFill>
                          <a:headEnd type="oval" w="sm" len="sm"/>
                          <a:tailEnd type="oval" w="sm" len="sm"/>
                        </a:ln>
                      </wps:spPr>
                      <wps:txbx>
                        <w:txbxContent>
                          <w:p w14:paraId="6B45130F" w14:textId="05FBEADA" w:rsidR="00F51A98" w:rsidRPr="00A640F8" w:rsidRDefault="00F51A98" w:rsidP="00F51A98">
                            <w:pPr>
                              <w:jc w:val="center"/>
                              <w:rPr>
                                <w:sz w:val="16"/>
                                <w:szCs w:val="16"/>
                              </w:rPr>
                            </w:pPr>
                            <w:r>
                              <w:rPr>
                                <w:sz w:val="16"/>
                                <w:szCs w:val="16"/>
                              </w:rPr>
                              <w:t>Hiện thị tất cả cộng đoàn</w:t>
                            </w:r>
                          </w:p>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853B6" id="_x0000_s1084" type="#_x0000_t48" style="position:absolute;left:0;text-align:left;margin-left:286.3pt;margin-top:103.5pt;width:57.15pt;height:30.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" adj="18881,-43133,19912,-13443,17633,-3153" fillcolor="white [3201]" strokecolor="red" strokeweight=".5pt">
                <v:stroke startarrow="oval" startarrowwidth="narrow" startarrowlength="short" endarrow="oval" endarrowwidth="narrow" endarrowlength="short"/>
                <v:textbox inset="3.6pt,,3.6pt">
                  <w:txbxContent>
                    <w:p w14:paraId="6B45130F" w14:textId="05FBEADA" w:rsidR="00F51A98" w:rsidRPr="00A640F8" w:rsidRDefault="00F51A98" w:rsidP="00F51A98">
                      <w:pPr>
                        <w:jc w:val="center"/>
                        <w:rPr>
                          <w:sz w:val="16"/>
                          <w:szCs w:val="16"/>
                        </w:rPr>
                      </w:pPr>
                      <w:r>
                        <w:rPr>
                          <w:sz w:val="16"/>
                          <w:szCs w:val="16"/>
                        </w:rPr>
                        <w:t>Hiện thị tất cả cộng đoàn</w:t>
                      </w:r>
                    </w:p>
                  </w:txbxContent>
                </v:textbox>
                <o:callout v:ext="edit" minusx="t"/>
              </v:shape>
            </w:pict>
          </mc:Fallback>
        </mc:AlternateContent>
      </w:r>
      <w:r w:rsidR="009E79EF" w:rsidRPr="009E79EF">
        <w:rPr>
          <w:noProof/>
        </w:rPr>
        <w:drawing>
          <wp:inline distT="0" distB="0" distL="0" distR="0" wp14:anchorId="0F54B625" wp14:editId="76A8FAA2">
            <wp:extent cx="3111035" cy="3849241"/>
            <wp:effectExtent l="0" t="0" r="635" b="0"/>
            <wp:docPr id="119383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37338" name=""/>
                    <pic:cNvPicPr/>
                  </pic:nvPicPr>
                  <pic:blipFill>
                    <a:blip r:embed="rId38"/>
                    <a:stretch>
                      <a:fillRect/>
                    </a:stretch>
                  </pic:blipFill>
                  <pic:spPr>
                    <a:xfrm>
                      <a:off x="0" y="0"/>
                      <a:ext cx="3117357" cy="3857063"/>
                    </a:xfrm>
                    <a:prstGeom prst="rect">
                      <a:avLst/>
                    </a:prstGeom>
                  </pic:spPr>
                </pic:pic>
              </a:graphicData>
            </a:graphic>
          </wp:inline>
        </w:drawing>
      </w:r>
    </w:p>
    <w:p w14:paraId="2F748849" w14:textId="4ACD8AC7" w:rsidR="004B5962" w:rsidRDefault="004B5962" w:rsidP="004B5962">
      <w:pPr>
        <w:pStyle w:val="Caption"/>
        <w:jc w:val="center"/>
      </w:pPr>
      <w:bookmarkStart w:id="57" w:name="_Toc152798861"/>
      <w:r>
        <w:t xml:space="preserve">Hình </w:t>
      </w:r>
      <w:fldSimple w:instr=" STYLEREF 1 \s ">
        <w:r w:rsidR="00FA3583">
          <w:rPr>
            <w:noProof/>
          </w:rPr>
          <w:t>3</w:t>
        </w:r>
      </w:fldSimple>
      <w:r>
        <w:noBreakHyphen/>
      </w:r>
      <w:fldSimple w:instr=" SEQ Hình \* ARABIC \s 1 ">
        <w:r w:rsidR="00FA3583">
          <w:rPr>
            <w:noProof/>
          </w:rPr>
          <w:t>12</w:t>
        </w:r>
      </w:fldSimple>
      <w:r>
        <w:t xml:space="preserve"> Đổi Cộng đoàn – Chọn Cộng đoàn mới</w:t>
      </w:r>
      <w:bookmarkEnd w:id="57"/>
    </w:p>
    <w:p w14:paraId="109140ED" w14:textId="77777777" w:rsidR="004B5962" w:rsidRDefault="004B5962" w:rsidP="00FA05D7"/>
    <w:p w14:paraId="26FFBD57" w14:textId="77777777" w:rsidR="00411C02" w:rsidRDefault="00411C02" w:rsidP="00FA05D7"/>
    <w:p w14:paraId="3AFC098E" w14:textId="04BDEA0B" w:rsidR="00411C02" w:rsidRDefault="00D654F8" w:rsidP="00D654F8">
      <w:pPr>
        <w:jc w:val="center"/>
      </w:pPr>
      <w:r>
        <w:rPr>
          <w:noProof/>
        </w:rPr>
        <mc:AlternateContent>
          <mc:Choice Requires="wps">
            <w:drawing>
              <wp:anchor distT="0" distB="0" distL="114300" distR="114300" simplePos="0" relativeHeight="251715584" behindDoc="0" locked="0" layoutInCell="1" allowOverlap="1" wp14:anchorId="6B04907A" wp14:editId="1CBDF7C2">
                <wp:simplePos x="0" y="0"/>
                <wp:positionH relativeFrom="column">
                  <wp:posOffset>2862580</wp:posOffset>
                </wp:positionH>
                <wp:positionV relativeFrom="paragraph">
                  <wp:posOffset>935990</wp:posOffset>
                </wp:positionV>
                <wp:extent cx="1067435" cy="348615"/>
                <wp:effectExtent l="88900" t="0" r="12065" b="387985"/>
                <wp:wrapNone/>
                <wp:docPr id="1402561347" name="Line Callout 2 5"/>
                <wp:cNvGraphicFramePr/>
                <a:graphic xmlns:a="http://schemas.openxmlformats.org/drawingml/2006/main">
                  <a:graphicData uri="http://schemas.microsoft.com/office/word/2010/wordprocessingShape">
                    <wps:wsp>
                      <wps:cNvSpPr/>
                      <wps:spPr>
                        <a:xfrm>
                          <a:off x="0" y="0"/>
                          <a:ext cx="1067435" cy="348615"/>
                        </a:xfrm>
                        <a:prstGeom prst="borderCallout2">
                          <a:avLst>
                            <a:gd name="adj1" fmla="val 111695"/>
                            <a:gd name="adj2" fmla="val 46804"/>
                            <a:gd name="adj3" fmla="val 182958"/>
                            <a:gd name="adj4" fmla="val 25602"/>
                            <a:gd name="adj5" fmla="val 204804"/>
                            <a:gd name="adj6" fmla="val -6330"/>
                          </a:avLst>
                        </a:prstGeom>
                        <a:solidFill>
                          <a:schemeClr val="lt1"/>
                        </a:solidFill>
                        <a:ln w="6350">
                          <a:solidFill>
                            <a:srgbClr val="FF0000"/>
                          </a:solidFill>
                          <a:headEnd type="oval" w="sm" len="sm"/>
                          <a:tailEnd type="oval" w="sm" len="sm"/>
                        </a:ln>
                      </wps:spPr>
                      <wps:txbx>
                        <w:txbxContent>
                          <w:p w14:paraId="73B8A29E" w14:textId="21216EF6" w:rsidR="00D86412" w:rsidRPr="00F51A98" w:rsidRDefault="005C7F9D" w:rsidP="00D86412">
                            <w:pPr>
                              <w:jc w:val="center"/>
                              <w:rPr>
                                <w:sz w:val="16"/>
                                <w:szCs w:val="16"/>
                              </w:rPr>
                            </w:pPr>
                            <w:r>
                              <w:rPr>
                                <w:sz w:val="16"/>
                                <w:szCs w:val="16"/>
                              </w:rPr>
                              <w:t>Thêm vào Lịch sử Cộng đoàn</w:t>
                            </w:r>
                          </w:p>
                        </w:txbxContent>
                      </wps:txbx>
                      <wps:bodyPr rot="0" spcFirstLastPara="0" vertOverflow="overflow" horzOverflow="overflow" vert="horz" wrap="square" lIns="4572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4907A" id="_x0000_s1085" type="#_x0000_t48" style="position:absolute;left:0;text-align:left;margin-left:225.4pt;margin-top:73.7pt;width:84.05pt;height:27.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" adj="-1367,44238,5530,39519,10110,24126" fillcolor="white [3201]" strokecolor="red" strokeweight=".5pt">
                <v:stroke startarrow="oval" startarrowwidth="narrow" startarrowlength="short" endarrow="oval" endarrowwidth="narrow" endarrowlength="short"/>
                <v:textbox inset="3.6pt,0,0,0">
                  <w:txbxContent>
                    <w:p w14:paraId="73B8A29E" w14:textId="21216EF6" w:rsidR="00D86412" w:rsidRPr="00F51A98" w:rsidRDefault="005C7F9D" w:rsidP="00D86412">
                      <w:pPr>
                        <w:jc w:val="center"/>
                        <w:rPr>
                          <w:sz w:val="16"/>
                          <w:szCs w:val="16"/>
                        </w:rPr>
                      </w:pPr>
                      <w:r>
                        <w:rPr>
                          <w:sz w:val="16"/>
                          <w:szCs w:val="16"/>
                        </w:rPr>
                        <w:t>Thêm vào Lịch sử Cộng đoàn</w:t>
                      </w:r>
                    </w:p>
                  </w:txbxContent>
                </v:textbox>
                <o:callout v:ext="edit" minusy="t"/>
              </v:shape>
            </w:pict>
          </mc:Fallback>
        </mc:AlternateContent>
      </w:r>
      <w:r>
        <w:rPr>
          <w:noProof/>
        </w:rPr>
        <mc:AlternateContent>
          <mc:Choice Requires="wps">
            <w:drawing>
              <wp:anchor distT="0" distB="0" distL="114300" distR="114300" simplePos="0" relativeHeight="251713536" behindDoc="0" locked="0" layoutInCell="1" allowOverlap="1" wp14:anchorId="1DF95473" wp14:editId="1040B073">
                <wp:simplePos x="0" y="0"/>
                <wp:positionH relativeFrom="column">
                  <wp:posOffset>2863215</wp:posOffset>
                </wp:positionH>
                <wp:positionV relativeFrom="paragraph">
                  <wp:posOffset>481330</wp:posOffset>
                </wp:positionV>
                <wp:extent cx="1067435" cy="186055"/>
                <wp:effectExtent l="596900" t="0" r="12065" b="17145"/>
                <wp:wrapNone/>
                <wp:docPr id="1059582760" name="Line Callout 2 5"/>
                <wp:cNvGraphicFramePr/>
                <a:graphic xmlns:a="http://schemas.openxmlformats.org/drawingml/2006/main">
                  <a:graphicData uri="http://schemas.microsoft.com/office/word/2010/wordprocessingShape">
                    <wps:wsp>
                      <wps:cNvSpPr/>
                      <wps:spPr>
                        <a:xfrm>
                          <a:off x="0" y="0"/>
                          <a:ext cx="1067435" cy="186055"/>
                        </a:xfrm>
                        <a:prstGeom prst="borderCallout2">
                          <a:avLst>
                            <a:gd name="adj1" fmla="val 38600"/>
                            <a:gd name="adj2" fmla="val -4491"/>
                            <a:gd name="adj3" fmla="val 47166"/>
                            <a:gd name="adj4" fmla="val -24667"/>
                            <a:gd name="adj5" fmla="val 44478"/>
                            <a:gd name="adj6" fmla="val -53522"/>
                          </a:avLst>
                        </a:prstGeom>
                        <a:solidFill>
                          <a:schemeClr val="lt1"/>
                        </a:solidFill>
                        <a:ln w="6350">
                          <a:solidFill>
                            <a:srgbClr val="FF0000"/>
                          </a:solidFill>
                          <a:headEnd type="oval" w="sm" len="sm"/>
                          <a:tailEnd type="oval" w="sm" len="sm"/>
                        </a:ln>
                      </wps:spPr>
                      <wps:txbx>
                        <w:txbxContent>
                          <w:p w14:paraId="6733B195" w14:textId="05C4EA74" w:rsidR="005C3458" w:rsidRPr="00F51A98" w:rsidRDefault="005C3458" w:rsidP="005C3458">
                            <w:pPr>
                              <w:jc w:val="center"/>
                              <w:rPr>
                                <w:sz w:val="16"/>
                                <w:szCs w:val="16"/>
                              </w:rPr>
                            </w:pPr>
                            <w:r>
                              <w:rPr>
                                <w:sz w:val="16"/>
                                <w:szCs w:val="16"/>
                              </w:rPr>
                              <w:t>Danh sách Nữ tu</w:t>
                            </w:r>
                          </w:p>
                        </w:txbxContent>
                      </wps:txbx>
                      <wps:bodyPr rot="0" spcFirstLastPara="0" vertOverflow="overflow" horzOverflow="overflow" vert="horz" wrap="square" lIns="4572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95473" id="_x0000_s1086" type="#_x0000_t48" style="position:absolute;left:0;text-align:left;margin-left:225.45pt;margin-top:37.9pt;width:84.05pt;height:14.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" adj="-11561,9607,-5328,10188,-970,8338" fillcolor="white [3201]" strokecolor="red" strokeweight=".5pt">
                <v:stroke startarrow="oval" startarrowwidth="narrow" startarrowlength="short" endarrow="oval" endarrowwidth="narrow" endarrowlength="short"/>
                <v:textbox inset="3.6pt,0,0,0">
                  <w:txbxContent>
                    <w:p w14:paraId="6733B195" w14:textId="05C4EA74" w:rsidR="005C3458" w:rsidRPr="00F51A98" w:rsidRDefault="005C3458" w:rsidP="005C3458">
                      <w:pPr>
                        <w:jc w:val="center"/>
                        <w:rPr>
                          <w:sz w:val="16"/>
                          <w:szCs w:val="16"/>
                        </w:rPr>
                      </w:pPr>
                      <w:r>
                        <w:rPr>
                          <w:sz w:val="16"/>
                          <w:szCs w:val="16"/>
                        </w:rPr>
                        <w:t>Danh sách Nữ tu</w:t>
                      </w:r>
                    </w:p>
                  </w:txbxContent>
                </v:textbox>
                <o:callout v:ext="edit" minusy="t"/>
              </v:shape>
            </w:pict>
          </mc:Fallback>
        </mc:AlternateContent>
      </w:r>
      <w:r>
        <w:rPr>
          <w:noProof/>
        </w:rPr>
        <mc:AlternateContent>
          <mc:Choice Requires="wps">
            <w:drawing>
              <wp:anchor distT="0" distB="0" distL="114300" distR="114300" simplePos="0" relativeHeight="251711488" behindDoc="0" locked="0" layoutInCell="1" allowOverlap="1" wp14:anchorId="27DBE93B" wp14:editId="2D89885A">
                <wp:simplePos x="0" y="0"/>
                <wp:positionH relativeFrom="column">
                  <wp:posOffset>1565863</wp:posOffset>
                </wp:positionH>
                <wp:positionV relativeFrom="paragraph">
                  <wp:posOffset>842645</wp:posOffset>
                </wp:positionV>
                <wp:extent cx="1067713" cy="442211"/>
                <wp:effectExtent l="0" t="0" r="12065" b="243840"/>
                <wp:wrapNone/>
                <wp:docPr id="13915419" name="Line Callout 2 5"/>
                <wp:cNvGraphicFramePr/>
                <a:graphic xmlns:a="http://schemas.openxmlformats.org/drawingml/2006/main">
                  <a:graphicData uri="http://schemas.microsoft.com/office/word/2010/wordprocessingShape">
                    <wps:wsp>
                      <wps:cNvSpPr/>
                      <wps:spPr>
                        <a:xfrm>
                          <a:off x="0" y="0"/>
                          <a:ext cx="1067713" cy="442211"/>
                        </a:xfrm>
                        <a:prstGeom prst="borderCallout2">
                          <a:avLst>
                            <a:gd name="adj1" fmla="val 111695"/>
                            <a:gd name="adj2" fmla="val 46804"/>
                            <a:gd name="adj3" fmla="val 117783"/>
                            <a:gd name="adj4" fmla="val 70742"/>
                            <a:gd name="adj5" fmla="val 144829"/>
                            <a:gd name="adj6" fmla="val 69587"/>
                          </a:avLst>
                        </a:prstGeom>
                        <a:solidFill>
                          <a:schemeClr val="lt1"/>
                        </a:solidFill>
                        <a:ln w="6350">
                          <a:solidFill>
                            <a:srgbClr val="FF0000"/>
                          </a:solidFill>
                          <a:headEnd type="oval" w="sm" len="sm"/>
                          <a:tailEnd type="oval" w="sm" len="sm"/>
                        </a:ln>
                      </wps:spPr>
                      <wps:txbx>
                        <w:txbxContent>
                          <w:p w14:paraId="3823FEE6" w14:textId="18E6BA4E" w:rsidR="00412023" w:rsidRPr="00F51A98" w:rsidRDefault="00412023" w:rsidP="00412023">
                            <w:pPr>
                              <w:jc w:val="center"/>
                              <w:rPr>
                                <w:sz w:val="16"/>
                                <w:szCs w:val="16"/>
                              </w:rPr>
                            </w:pPr>
                            <w:r>
                              <w:rPr>
                                <w:sz w:val="16"/>
                                <w:szCs w:val="16"/>
                              </w:rPr>
                              <w:t>Thêm sự kiện “Đổi cộng đoàn” vào lịch sử sự kiện của Nữ tu</w:t>
                            </w:r>
                          </w:p>
                        </w:txbxContent>
                      </wps:txbx>
                      <wps:bodyPr rot="0" spcFirstLastPara="0" vertOverflow="overflow" horzOverflow="overflow" vert="horz" wrap="square" lIns="4572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BE93B" id="_x0000_s1087" type="#_x0000_t48" style="position:absolute;left:0;text-align:left;margin-left:123.3pt;margin-top:66.35pt;width:84.05pt;height:34.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" adj="15031,31283,15280,25441,10110,24126" fillcolor="white [3201]" strokecolor="red" strokeweight=".5pt">
                <v:stroke startarrow="oval" startarrowwidth="narrow" startarrowlength="short" endarrow="oval" endarrowwidth="narrow" endarrowlength="short"/>
                <v:textbox inset="3.6pt,0,0,0">
                  <w:txbxContent>
                    <w:p w14:paraId="3823FEE6" w14:textId="18E6BA4E" w:rsidR="00412023" w:rsidRPr="00F51A98" w:rsidRDefault="00412023" w:rsidP="00412023">
                      <w:pPr>
                        <w:jc w:val="center"/>
                        <w:rPr>
                          <w:sz w:val="16"/>
                          <w:szCs w:val="16"/>
                        </w:rPr>
                      </w:pPr>
                      <w:r>
                        <w:rPr>
                          <w:sz w:val="16"/>
                          <w:szCs w:val="16"/>
                        </w:rPr>
                        <w:t>Thêm sự kiện “Đổi cộng đoàn” vào lịch sử sự kiện của Nữ tu</w:t>
                      </w:r>
                    </w:p>
                  </w:txbxContent>
                </v:textbox>
                <o:callout v:ext="edit" minusx="t" minusy="t"/>
              </v:shape>
            </w:pict>
          </mc:Fallback>
        </mc:AlternateContent>
      </w:r>
      <w:r w:rsidR="00D14B5D" w:rsidRPr="00D14B5D">
        <w:rPr>
          <w:noProof/>
        </w:rPr>
        <w:drawing>
          <wp:inline distT="0" distB="0" distL="0" distR="0" wp14:anchorId="0B073A47" wp14:editId="37823983">
            <wp:extent cx="3098109" cy="2129950"/>
            <wp:effectExtent l="0" t="0" r="1270" b="3810"/>
            <wp:docPr id="56137971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79711" name="Picture 1" descr="A screenshot of a chat&#10;&#10;Description automatically generated"/>
                    <pic:cNvPicPr/>
                  </pic:nvPicPr>
                  <pic:blipFill>
                    <a:blip r:embed="rId39"/>
                    <a:stretch>
                      <a:fillRect/>
                    </a:stretch>
                  </pic:blipFill>
                  <pic:spPr>
                    <a:xfrm>
                      <a:off x="0" y="0"/>
                      <a:ext cx="3110044" cy="2138155"/>
                    </a:xfrm>
                    <a:prstGeom prst="rect">
                      <a:avLst/>
                    </a:prstGeom>
                  </pic:spPr>
                </pic:pic>
              </a:graphicData>
            </a:graphic>
          </wp:inline>
        </w:drawing>
      </w:r>
    </w:p>
    <w:p w14:paraId="4D185C76" w14:textId="43A5D038" w:rsidR="003978D3" w:rsidRDefault="003978D3" w:rsidP="003978D3">
      <w:pPr>
        <w:pStyle w:val="Caption"/>
        <w:jc w:val="center"/>
      </w:pPr>
      <w:bookmarkStart w:id="58" w:name="_Toc152798862"/>
      <w:r>
        <w:t xml:space="preserve">Hình </w:t>
      </w:r>
      <w:fldSimple w:instr=" STYLEREF 1 \s ">
        <w:r w:rsidR="00FA3583">
          <w:rPr>
            <w:noProof/>
          </w:rPr>
          <w:t>3</w:t>
        </w:r>
      </w:fldSimple>
      <w:r>
        <w:noBreakHyphen/>
      </w:r>
      <w:fldSimple w:instr=" SEQ Hình \* ARABIC \s 1 ">
        <w:r w:rsidR="00FA3583">
          <w:rPr>
            <w:noProof/>
          </w:rPr>
          <w:t>13</w:t>
        </w:r>
      </w:fldSimple>
      <w:r>
        <w:t xml:space="preserve"> </w:t>
      </w:r>
      <w:r w:rsidR="00D66890">
        <w:t>Đổi Cộng đoàn – Xác nhận đổi Cộng đoàn</w:t>
      </w:r>
      <w:bookmarkEnd w:id="58"/>
    </w:p>
    <w:p w14:paraId="3C16ADDA" w14:textId="77777777" w:rsidR="003978D3" w:rsidRDefault="003978D3" w:rsidP="00FA05D7"/>
    <w:p w14:paraId="2AB5F7E1" w14:textId="2FDA423F" w:rsidR="003E737D" w:rsidRDefault="00E82F6A" w:rsidP="00D654F8">
      <w:pPr>
        <w:jc w:val="center"/>
      </w:pPr>
      <w:r>
        <w:rPr>
          <w:noProof/>
        </w:rPr>
        <w:lastRenderedPageBreak/>
        <mc:AlternateContent>
          <mc:Choice Requires="wps">
            <w:drawing>
              <wp:anchor distT="0" distB="0" distL="114300" distR="114300" simplePos="0" relativeHeight="251717632" behindDoc="0" locked="0" layoutInCell="1" allowOverlap="1" wp14:anchorId="4B095677" wp14:editId="353CC5AA">
                <wp:simplePos x="0" y="0"/>
                <wp:positionH relativeFrom="column">
                  <wp:posOffset>2816574</wp:posOffset>
                </wp:positionH>
                <wp:positionV relativeFrom="paragraph">
                  <wp:posOffset>1009650</wp:posOffset>
                </wp:positionV>
                <wp:extent cx="1067435" cy="348615"/>
                <wp:effectExtent l="88900" t="0" r="12065" b="387985"/>
                <wp:wrapNone/>
                <wp:docPr id="823572331" name="Line Callout 2 5"/>
                <wp:cNvGraphicFramePr/>
                <a:graphic xmlns:a="http://schemas.openxmlformats.org/drawingml/2006/main">
                  <a:graphicData uri="http://schemas.microsoft.com/office/word/2010/wordprocessingShape">
                    <wps:wsp>
                      <wps:cNvSpPr/>
                      <wps:spPr>
                        <a:xfrm>
                          <a:off x="0" y="0"/>
                          <a:ext cx="1067435" cy="348615"/>
                        </a:xfrm>
                        <a:prstGeom prst="borderCallout2">
                          <a:avLst>
                            <a:gd name="adj1" fmla="val 111695"/>
                            <a:gd name="adj2" fmla="val 46804"/>
                            <a:gd name="adj3" fmla="val 182958"/>
                            <a:gd name="adj4" fmla="val 25602"/>
                            <a:gd name="adj5" fmla="val 204804"/>
                            <a:gd name="adj6" fmla="val -6330"/>
                          </a:avLst>
                        </a:prstGeom>
                        <a:solidFill>
                          <a:schemeClr val="lt1"/>
                        </a:solidFill>
                        <a:ln w="6350">
                          <a:solidFill>
                            <a:srgbClr val="FF0000"/>
                          </a:solidFill>
                          <a:headEnd type="oval" w="sm" len="sm"/>
                          <a:tailEnd type="oval" w="sm" len="sm"/>
                        </a:ln>
                      </wps:spPr>
                      <wps:txbx>
                        <w:txbxContent>
                          <w:p w14:paraId="68406A56" w14:textId="0ECA1347" w:rsidR="00E82F6A" w:rsidRPr="00F51A98" w:rsidRDefault="00E82F6A" w:rsidP="00E82F6A">
                            <w:pPr>
                              <w:rPr>
                                <w:sz w:val="16"/>
                                <w:szCs w:val="16"/>
                              </w:rPr>
                            </w:pPr>
                            <w:r>
                              <w:rPr>
                                <w:sz w:val="16"/>
                                <w:szCs w:val="16"/>
                              </w:rPr>
                              <w:t>Ngày sự kiện diễn ra</w:t>
                            </w:r>
                          </w:p>
                        </w:txbxContent>
                      </wps:txbx>
                      <wps:bodyPr rot="0" spcFirstLastPara="0" vertOverflow="overflow" horzOverflow="overflow" vert="horz" wrap="square" lIns="4572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95677" id="_x0000_s1088" type="#_x0000_t48" style="position:absolute;left:0;text-align:left;margin-left:221.8pt;margin-top:79.5pt;width:84.05pt;height:27.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" adj="-1367,44238,5530,39519,10110,24126" fillcolor="white [3201]" strokecolor="red" strokeweight=".5pt">
                <v:stroke startarrow="oval" startarrowwidth="narrow" startarrowlength="short" endarrow="oval" endarrowwidth="narrow" endarrowlength="short"/>
                <v:textbox inset="3.6pt,0,0,0">
                  <w:txbxContent>
                    <w:p w14:paraId="68406A56" w14:textId="0ECA1347" w:rsidR="00E82F6A" w:rsidRPr="00F51A98" w:rsidRDefault="00E82F6A" w:rsidP="00E82F6A">
                      <w:pPr>
                        <w:rPr>
                          <w:sz w:val="16"/>
                          <w:szCs w:val="16"/>
                        </w:rPr>
                      </w:pPr>
                      <w:r>
                        <w:rPr>
                          <w:sz w:val="16"/>
                          <w:szCs w:val="16"/>
                        </w:rPr>
                        <w:t>Ngày sự kiện diễn ra</w:t>
                      </w:r>
                    </w:p>
                  </w:txbxContent>
                </v:textbox>
                <o:callout v:ext="edit" minusy="t"/>
              </v:shape>
            </w:pict>
          </mc:Fallback>
        </mc:AlternateContent>
      </w:r>
      <w:r w:rsidR="003E737D" w:rsidRPr="003E737D">
        <w:rPr>
          <w:noProof/>
        </w:rPr>
        <w:drawing>
          <wp:inline distT="0" distB="0" distL="0" distR="0" wp14:anchorId="74BA1258" wp14:editId="1F3EF749">
            <wp:extent cx="3020206" cy="3367401"/>
            <wp:effectExtent l="0" t="0" r="2540" b="0"/>
            <wp:docPr id="377090184" name="Picture 1" descr="A screenshot of a cha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90184" name="Picture 1" descr="A screenshot of a chat box&#10;&#10;Description automatically generated"/>
                    <pic:cNvPicPr/>
                  </pic:nvPicPr>
                  <pic:blipFill>
                    <a:blip r:embed="rId40"/>
                    <a:stretch>
                      <a:fillRect/>
                    </a:stretch>
                  </pic:blipFill>
                  <pic:spPr>
                    <a:xfrm>
                      <a:off x="0" y="0"/>
                      <a:ext cx="3029147" cy="3377370"/>
                    </a:xfrm>
                    <a:prstGeom prst="rect">
                      <a:avLst/>
                    </a:prstGeom>
                  </pic:spPr>
                </pic:pic>
              </a:graphicData>
            </a:graphic>
          </wp:inline>
        </w:drawing>
      </w:r>
    </w:p>
    <w:p w14:paraId="18D6A0A5" w14:textId="3C5346FC" w:rsidR="00133ACA" w:rsidRDefault="00133ACA" w:rsidP="00133ACA">
      <w:pPr>
        <w:pStyle w:val="Caption"/>
        <w:jc w:val="center"/>
      </w:pPr>
      <w:bookmarkStart w:id="59" w:name="_Toc152798863"/>
      <w:r>
        <w:t xml:space="preserve">Hình </w:t>
      </w:r>
      <w:fldSimple w:instr=" STYLEREF 1 \s ">
        <w:r w:rsidR="00FA3583">
          <w:rPr>
            <w:noProof/>
          </w:rPr>
          <w:t>3</w:t>
        </w:r>
      </w:fldSimple>
      <w:r>
        <w:noBreakHyphen/>
      </w:r>
      <w:fldSimple w:instr=" SEQ Hình \* ARABIC \s 1 ">
        <w:r w:rsidR="00FA3583">
          <w:rPr>
            <w:noProof/>
          </w:rPr>
          <w:t>14</w:t>
        </w:r>
      </w:fldSimple>
      <w:r>
        <w:t xml:space="preserve"> </w:t>
      </w:r>
      <w:r w:rsidR="00817F4B">
        <w:t>Đổi Cộng đoàn – Thêm sự kiện đổi Cộng đoàn cho Nữ tu</w:t>
      </w:r>
      <w:bookmarkEnd w:id="59"/>
    </w:p>
    <w:p w14:paraId="793C4958" w14:textId="77777777" w:rsidR="00133ACA" w:rsidRDefault="00133ACA" w:rsidP="00FA05D7"/>
    <w:p w14:paraId="30904C73" w14:textId="2E00BFD9" w:rsidR="000A50E2" w:rsidRDefault="00291C9C" w:rsidP="00D654F8">
      <w:pPr>
        <w:jc w:val="center"/>
      </w:pPr>
      <w:r>
        <w:rPr>
          <w:noProof/>
        </w:rPr>
        <mc:AlternateContent>
          <mc:Choice Requires="wps">
            <w:drawing>
              <wp:anchor distT="0" distB="0" distL="114300" distR="114300" simplePos="0" relativeHeight="251719680" behindDoc="0" locked="0" layoutInCell="1" allowOverlap="1" wp14:anchorId="6DCCABA4" wp14:editId="6BDE89A3">
                <wp:simplePos x="0" y="0"/>
                <wp:positionH relativeFrom="column">
                  <wp:posOffset>2867837</wp:posOffset>
                </wp:positionH>
                <wp:positionV relativeFrom="paragraph">
                  <wp:posOffset>1286510</wp:posOffset>
                </wp:positionV>
                <wp:extent cx="1067435" cy="348615"/>
                <wp:effectExtent l="88900" t="0" r="12065" b="387985"/>
                <wp:wrapNone/>
                <wp:docPr id="871875679" name="Line Callout 2 5"/>
                <wp:cNvGraphicFramePr/>
                <a:graphic xmlns:a="http://schemas.openxmlformats.org/drawingml/2006/main">
                  <a:graphicData uri="http://schemas.microsoft.com/office/word/2010/wordprocessingShape">
                    <wps:wsp>
                      <wps:cNvSpPr/>
                      <wps:spPr>
                        <a:xfrm>
                          <a:off x="0" y="0"/>
                          <a:ext cx="1067435" cy="348615"/>
                        </a:xfrm>
                        <a:prstGeom prst="borderCallout2">
                          <a:avLst>
                            <a:gd name="adj1" fmla="val 111695"/>
                            <a:gd name="adj2" fmla="val 46804"/>
                            <a:gd name="adj3" fmla="val 182958"/>
                            <a:gd name="adj4" fmla="val 25602"/>
                            <a:gd name="adj5" fmla="val 204804"/>
                            <a:gd name="adj6" fmla="val -6330"/>
                          </a:avLst>
                        </a:prstGeom>
                        <a:solidFill>
                          <a:schemeClr val="lt1"/>
                        </a:solidFill>
                        <a:ln w="6350">
                          <a:solidFill>
                            <a:srgbClr val="FF0000"/>
                          </a:solidFill>
                          <a:headEnd type="oval" w="sm" len="sm"/>
                          <a:tailEnd type="oval" w="sm" len="sm"/>
                        </a:ln>
                      </wps:spPr>
                      <wps:txbx>
                        <w:txbxContent>
                          <w:p w14:paraId="51BA4708" w14:textId="2C21B7E4" w:rsidR="00291C9C" w:rsidRPr="00F51A98" w:rsidRDefault="001F021C" w:rsidP="00291C9C">
                            <w:pPr>
                              <w:rPr>
                                <w:sz w:val="16"/>
                                <w:szCs w:val="16"/>
                              </w:rPr>
                            </w:pPr>
                            <w:r>
                              <w:rPr>
                                <w:sz w:val="16"/>
                                <w:szCs w:val="16"/>
                              </w:rPr>
                              <w:t>Ngày chuyển khỏi Cộng đoàn cũ</w:t>
                            </w:r>
                          </w:p>
                        </w:txbxContent>
                      </wps:txbx>
                      <wps:bodyPr rot="0" spcFirstLastPara="0" vertOverflow="overflow" horzOverflow="overflow" vert="horz" wrap="square" lIns="4572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CABA4" id="_x0000_s1089" type="#_x0000_t48" style="position:absolute;left:0;text-align:left;margin-left:225.8pt;margin-top:101.3pt;width:84.05pt;height:27.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" adj="-1367,44238,5530,39519,10110,24126" fillcolor="white [3201]" strokecolor="red" strokeweight=".5pt">
                <v:stroke startarrow="oval" startarrowwidth="narrow" startarrowlength="short" endarrow="oval" endarrowwidth="narrow" endarrowlength="short"/>
                <v:textbox inset="3.6pt,0,0,0">
                  <w:txbxContent>
                    <w:p w14:paraId="51BA4708" w14:textId="2C21B7E4" w:rsidR="00291C9C" w:rsidRPr="00F51A98" w:rsidRDefault="001F021C" w:rsidP="00291C9C">
                      <w:pPr>
                        <w:rPr>
                          <w:sz w:val="16"/>
                          <w:szCs w:val="16"/>
                        </w:rPr>
                      </w:pPr>
                      <w:r>
                        <w:rPr>
                          <w:sz w:val="16"/>
                          <w:szCs w:val="16"/>
                        </w:rPr>
                        <w:t>Ngày chuyển khỏi Cộng đoàn cũ</w:t>
                      </w:r>
                    </w:p>
                  </w:txbxContent>
                </v:textbox>
                <o:callout v:ext="edit" minusy="t"/>
              </v:shape>
            </w:pict>
          </mc:Fallback>
        </mc:AlternateContent>
      </w:r>
      <w:r w:rsidR="000A50E2" w:rsidRPr="000A50E2">
        <w:rPr>
          <w:noProof/>
        </w:rPr>
        <w:drawing>
          <wp:inline distT="0" distB="0" distL="0" distR="0" wp14:anchorId="64D3536A" wp14:editId="4147A7EB">
            <wp:extent cx="2892523" cy="3225040"/>
            <wp:effectExtent l="0" t="0" r="3175" b="1270"/>
            <wp:docPr id="197339011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90118" name="Picture 1" descr="A screenshot of a chat&#10;&#10;Description automatically generated"/>
                    <pic:cNvPicPr/>
                  </pic:nvPicPr>
                  <pic:blipFill>
                    <a:blip r:embed="rId41"/>
                    <a:stretch>
                      <a:fillRect/>
                    </a:stretch>
                  </pic:blipFill>
                  <pic:spPr>
                    <a:xfrm>
                      <a:off x="0" y="0"/>
                      <a:ext cx="2899996" cy="3233372"/>
                    </a:xfrm>
                    <a:prstGeom prst="rect">
                      <a:avLst/>
                    </a:prstGeom>
                  </pic:spPr>
                </pic:pic>
              </a:graphicData>
            </a:graphic>
          </wp:inline>
        </w:drawing>
      </w:r>
    </w:p>
    <w:p w14:paraId="7BA27C2B" w14:textId="2D9B7F7F" w:rsidR="007C3570" w:rsidRDefault="007C3570" w:rsidP="007C3570">
      <w:pPr>
        <w:pStyle w:val="Caption"/>
        <w:jc w:val="center"/>
      </w:pPr>
      <w:bookmarkStart w:id="60" w:name="_Toc152798864"/>
      <w:r>
        <w:t xml:space="preserve">Hình </w:t>
      </w:r>
      <w:fldSimple w:instr=" STYLEREF 1 \s ">
        <w:r w:rsidR="00FA3583">
          <w:rPr>
            <w:noProof/>
          </w:rPr>
          <w:t>3</w:t>
        </w:r>
      </w:fldSimple>
      <w:r>
        <w:noBreakHyphen/>
      </w:r>
      <w:fldSimple w:instr=" SEQ Hình \* ARABIC \s 1 ">
        <w:r w:rsidR="00FA3583">
          <w:rPr>
            <w:noProof/>
          </w:rPr>
          <w:t>15</w:t>
        </w:r>
      </w:fldSimple>
      <w:r>
        <w:t xml:space="preserve"> </w:t>
      </w:r>
      <w:r w:rsidR="002F1903">
        <w:t>Đổi Cộng đoàn – Chuyển trạng thái Cộng đoàn cũ</w:t>
      </w:r>
      <w:bookmarkEnd w:id="60"/>
    </w:p>
    <w:p w14:paraId="26C8AD06" w14:textId="6A62D0EF" w:rsidR="007C3570" w:rsidRDefault="00F95991" w:rsidP="004B7A35">
      <w:pPr>
        <w:jc w:val="center"/>
      </w:pPr>
      <w:r>
        <w:rPr>
          <w:noProof/>
        </w:rPr>
        <w:lastRenderedPageBreak/>
        <mc:AlternateContent>
          <mc:Choice Requires="wps">
            <w:drawing>
              <wp:anchor distT="0" distB="0" distL="114300" distR="114300" simplePos="0" relativeHeight="251721728" behindDoc="0" locked="0" layoutInCell="1" allowOverlap="1" wp14:anchorId="6BF65962" wp14:editId="41FE1234">
                <wp:simplePos x="0" y="0"/>
                <wp:positionH relativeFrom="column">
                  <wp:posOffset>3020642</wp:posOffset>
                </wp:positionH>
                <wp:positionV relativeFrom="paragraph">
                  <wp:posOffset>1238250</wp:posOffset>
                </wp:positionV>
                <wp:extent cx="1067435" cy="348615"/>
                <wp:effectExtent l="88900" t="0" r="12065" b="387985"/>
                <wp:wrapNone/>
                <wp:docPr id="1283624020" name="Line Callout 2 5"/>
                <wp:cNvGraphicFramePr/>
                <a:graphic xmlns:a="http://schemas.openxmlformats.org/drawingml/2006/main">
                  <a:graphicData uri="http://schemas.microsoft.com/office/word/2010/wordprocessingShape">
                    <wps:wsp>
                      <wps:cNvSpPr/>
                      <wps:spPr>
                        <a:xfrm>
                          <a:off x="0" y="0"/>
                          <a:ext cx="1067435" cy="348615"/>
                        </a:xfrm>
                        <a:prstGeom prst="borderCallout2">
                          <a:avLst>
                            <a:gd name="adj1" fmla="val 111695"/>
                            <a:gd name="adj2" fmla="val 46804"/>
                            <a:gd name="adj3" fmla="val 182958"/>
                            <a:gd name="adj4" fmla="val 25602"/>
                            <a:gd name="adj5" fmla="val 204804"/>
                            <a:gd name="adj6" fmla="val -6330"/>
                          </a:avLst>
                        </a:prstGeom>
                        <a:solidFill>
                          <a:schemeClr val="lt1"/>
                        </a:solidFill>
                        <a:ln w="6350">
                          <a:solidFill>
                            <a:srgbClr val="FF0000"/>
                          </a:solidFill>
                          <a:headEnd type="oval" w="sm" len="sm"/>
                          <a:tailEnd type="oval" w="sm" len="sm"/>
                        </a:ln>
                      </wps:spPr>
                      <wps:txbx>
                        <w:txbxContent>
                          <w:p w14:paraId="4439350A" w14:textId="671DDA54" w:rsidR="00F95991" w:rsidRPr="00F51A98" w:rsidRDefault="00F95991" w:rsidP="004B7A35">
                            <w:pPr>
                              <w:jc w:val="center"/>
                              <w:rPr>
                                <w:sz w:val="16"/>
                                <w:szCs w:val="16"/>
                              </w:rPr>
                            </w:pPr>
                            <w:r>
                              <w:rPr>
                                <w:sz w:val="16"/>
                                <w:szCs w:val="16"/>
                              </w:rPr>
                              <w:t>Ngày bắt đầu Cộng đoàn mới</w:t>
                            </w:r>
                          </w:p>
                        </w:txbxContent>
                      </wps:txbx>
                      <wps:bodyPr rot="0" spcFirstLastPara="0" vertOverflow="overflow" horzOverflow="overflow" vert="horz" wrap="square" lIns="4572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65962" id="_x0000_s1090" type="#_x0000_t48" style="position:absolute;left:0;text-align:left;margin-left:237.85pt;margin-top:97.5pt;width:84.05pt;height:27.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" adj="-1367,44238,5530,39519,10110,24126" fillcolor="white [3201]" strokecolor="red" strokeweight=".5pt">
                <v:stroke startarrow="oval" startarrowwidth="narrow" startarrowlength="short" endarrow="oval" endarrowwidth="narrow" endarrowlength="short"/>
                <v:textbox inset="3.6pt,0,0,0">
                  <w:txbxContent>
                    <w:p w14:paraId="4439350A" w14:textId="671DDA54" w:rsidR="00F95991" w:rsidRPr="00F51A98" w:rsidRDefault="00F95991" w:rsidP="004B7A35">
                      <w:pPr>
                        <w:jc w:val="center"/>
                        <w:rPr>
                          <w:sz w:val="16"/>
                          <w:szCs w:val="16"/>
                        </w:rPr>
                      </w:pPr>
                      <w:r>
                        <w:rPr>
                          <w:sz w:val="16"/>
                          <w:szCs w:val="16"/>
                        </w:rPr>
                        <w:t>Ngày bắt đầu Cộng đoàn mới</w:t>
                      </w:r>
                    </w:p>
                  </w:txbxContent>
                </v:textbox>
                <o:callout v:ext="edit" minusy="t"/>
              </v:shape>
            </w:pict>
          </mc:Fallback>
        </mc:AlternateContent>
      </w:r>
      <w:r w:rsidR="00E7707C" w:rsidRPr="00E7707C">
        <w:rPr>
          <w:noProof/>
        </w:rPr>
        <w:drawing>
          <wp:inline distT="0" distB="0" distL="0" distR="0" wp14:anchorId="7CC7D472" wp14:editId="6A9F68F1">
            <wp:extent cx="3216643" cy="3586419"/>
            <wp:effectExtent l="0" t="0" r="0" b="0"/>
            <wp:docPr id="206826220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62200" name="Picture 1" descr="A screenshot of a chat&#10;&#10;Description automatically generated"/>
                    <pic:cNvPicPr/>
                  </pic:nvPicPr>
                  <pic:blipFill>
                    <a:blip r:embed="rId42"/>
                    <a:stretch>
                      <a:fillRect/>
                    </a:stretch>
                  </pic:blipFill>
                  <pic:spPr>
                    <a:xfrm>
                      <a:off x="0" y="0"/>
                      <a:ext cx="3224576" cy="3595263"/>
                    </a:xfrm>
                    <a:prstGeom prst="rect">
                      <a:avLst/>
                    </a:prstGeom>
                  </pic:spPr>
                </pic:pic>
              </a:graphicData>
            </a:graphic>
          </wp:inline>
        </w:drawing>
      </w:r>
    </w:p>
    <w:p w14:paraId="5C0257BA" w14:textId="2EB16B24" w:rsidR="00E7707C" w:rsidRDefault="00E7707C" w:rsidP="00E7707C">
      <w:pPr>
        <w:pStyle w:val="Caption"/>
        <w:jc w:val="center"/>
      </w:pPr>
      <w:bookmarkStart w:id="61" w:name="_Toc152798865"/>
      <w:r>
        <w:t xml:space="preserve">Hình </w:t>
      </w:r>
      <w:fldSimple w:instr=" STYLEREF 1 \s ">
        <w:r w:rsidR="00FA3583">
          <w:rPr>
            <w:noProof/>
          </w:rPr>
          <w:t>3</w:t>
        </w:r>
      </w:fldSimple>
      <w:r>
        <w:noBreakHyphen/>
      </w:r>
      <w:fldSimple w:instr=" SEQ Hình \* ARABIC \s 1 ">
        <w:r w:rsidR="00FA3583">
          <w:rPr>
            <w:noProof/>
          </w:rPr>
          <w:t>16</w:t>
        </w:r>
      </w:fldSimple>
      <w:r>
        <w:t xml:space="preserve"> Đổi Cộng đoàn – </w:t>
      </w:r>
      <w:r w:rsidR="00AE729A">
        <w:t>Bắt đầu Cộng đoàn mới</w:t>
      </w:r>
      <w:bookmarkEnd w:id="61"/>
    </w:p>
    <w:p w14:paraId="68230721" w14:textId="77777777" w:rsidR="00FB5DC9" w:rsidRPr="00FB5DC9" w:rsidRDefault="00FB5DC9" w:rsidP="00FB5DC9"/>
    <w:p w14:paraId="506F61A8" w14:textId="6104D7A6" w:rsidR="00E7707C" w:rsidRDefault="004C7718" w:rsidP="002C59FB">
      <w:pPr>
        <w:pStyle w:val="Heading3"/>
      </w:pPr>
      <w:bookmarkStart w:id="62" w:name="_Toc152798826"/>
      <w:r>
        <w:t xml:space="preserve">Đổi Cộng đoàn - </w:t>
      </w:r>
      <w:r w:rsidR="00FB5DC9">
        <w:t>Cách 2</w:t>
      </w:r>
      <w:bookmarkEnd w:id="62"/>
    </w:p>
    <w:p w14:paraId="030ED6F3" w14:textId="5E514B53" w:rsidR="00324FAE" w:rsidRPr="00200CB6" w:rsidRDefault="00324FAE" w:rsidP="00324FAE">
      <w:pPr>
        <w:rPr>
          <w:b/>
          <w:bCs/>
        </w:rPr>
      </w:pPr>
      <w:r>
        <w:t>Ngoài ra, có thể đội Cộng đoàn hiện tại của Nữ tu khi chỉnh sửa Thông tin Nữ tu</w:t>
      </w:r>
      <w:r w:rsidR="00DA3268">
        <w:t xml:space="preserve">. Tuy </w:t>
      </w:r>
      <w:r w:rsidR="00DA3268" w:rsidRPr="00200CB6">
        <w:rPr>
          <w:b/>
          <w:bCs/>
        </w:rPr>
        <w:t>nhiên Thông tin Sư kiện và Lịch sử Cộng đoàn sẽ KHÔNG được CẬP NHẬT.</w:t>
      </w:r>
    </w:p>
    <w:p w14:paraId="2DD2979B" w14:textId="77777777" w:rsidR="00324FAE" w:rsidRDefault="00324FAE" w:rsidP="00FA05D7"/>
    <w:p w14:paraId="7735234F" w14:textId="554EA6E4" w:rsidR="00CC7ED1" w:rsidRDefault="003032F7" w:rsidP="00E82563">
      <w:pPr>
        <w:jc w:val="center"/>
      </w:pPr>
      <w:r>
        <w:rPr>
          <w:noProof/>
        </w:rPr>
        <w:lastRenderedPageBreak/>
        <mc:AlternateContent>
          <mc:Choice Requires="wps">
            <w:drawing>
              <wp:anchor distT="0" distB="0" distL="114300" distR="114300" simplePos="0" relativeHeight="251727872" behindDoc="0" locked="0" layoutInCell="1" allowOverlap="1" wp14:anchorId="45655690" wp14:editId="514069A2">
                <wp:simplePos x="0" y="0"/>
                <wp:positionH relativeFrom="column">
                  <wp:posOffset>3031557</wp:posOffset>
                </wp:positionH>
                <wp:positionV relativeFrom="paragraph">
                  <wp:posOffset>645795</wp:posOffset>
                </wp:positionV>
                <wp:extent cx="1067435" cy="348615"/>
                <wp:effectExtent l="88900" t="0" r="12065" b="387985"/>
                <wp:wrapNone/>
                <wp:docPr id="1895986891" name="Line Callout 2 5"/>
                <wp:cNvGraphicFramePr/>
                <a:graphic xmlns:a="http://schemas.openxmlformats.org/drawingml/2006/main">
                  <a:graphicData uri="http://schemas.microsoft.com/office/word/2010/wordprocessingShape">
                    <wps:wsp>
                      <wps:cNvSpPr/>
                      <wps:spPr>
                        <a:xfrm>
                          <a:off x="0" y="0"/>
                          <a:ext cx="1067435" cy="348615"/>
                        </a:xfrm>
                        <a:prstGeom prst="borderCallout2">
                          <a:avLst>
                            <a:gd name="adj1" fmla="val 111695"/>
                            <a:gd name="adj2" fmla="val 46804"/>
                            <a:gd name="adj3" fmla="val 182958"/>
                            <a:gd name="adj4" fmla="val 25602"/>
                            <a:gd name="adj5" fmla="val 204804"/>
                            <a:gd name="adj6" fmla="val -6330"/>
                          </a:avLst>
                        </a:prstGeom>
                        <a:solidFill>
                          <a:schemeClr val="lt1"/>
                        </a:solidFill>
                        <a:ln w="6350">
                          <a:solidFill>
                            <a:srgbClr val="FF0000"/>
                          </a:solidFill>
                          <a:headEnd type="oval" w="sm" len="sm"/>
                          <a:tailEnd type="oval" w="sm" len="sm"/>
                        </a:ln>
                      </wps:spPr>
                      <wps:txbx>
                        <w:txbxContent>
                          <w:p w14:paraId="6AE1EF2A" w14:textId="77777777" w:rsidR="003032F7" w:rsidRPr="00F51A98" w:rsidRDefault="003032F7" w:rsidP="003032F7">
                            <w:pPr>
                              <w:rPr>
                                <w:sz w:val="16"/>
                                <w:szCs w:val="16"/>
                              </w:rPr>
                            </w:pPr>
                            <w:r>
                              <w:rPr>
                                <w:sz w:val="16"/>
                                <w:szCs w:val="16"/>
                              </w:rPr>
                              <w:t>Ngày bắt đầu Cộng đoàn mới</w:t>
                            </w:r>
                          </w:p>
                        </w:txbxContent>
                      </wps:txbx>
                      <wps:bodyPr rot="0" spcFirstLastPara="0" vertOverflow="overflow" horzOverflow="overflow" vert="horz" wrap="square" lIns="4572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55690" id="_x0000_s1091" type="#_x0000_t48" style="position:absolute;left:0;text-align:left;margin-left:238.7pt;margin-top:50.85pt;width:84.05pt;height:27.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" adj="-1367,44238,5530,39519,10110,24126" fillcolor="white [3201]" strokecolor="red" strokeweight=".5pt">
                <v:stroke startarrow="oval" startarrowwidth="narrow" startarrowlength="short" endarrow="oval" endarrowwidth="narrow" endarrowlength="short"/>
                <v:textbox inset="3.6pt,0,0,0">
                  <w:txbxContent>
                    <w:p w14:paraId="6AE1EF2A" w14:textId="77777777" w:rsidR="003032F7" w:rsidRPr="00F51A98" w:rsidRDefault="003032F7" w:rsidP="003032F7">
                      <w:pPr>
                        <w:rPr>
                          <w:sz w:val="16"/>
                          <w:szCs w:val="16"/>
                        </w:rPr>
                      </w:pPr>
                      <w:r>
                        <w:rPr>
                          <w:sz w:val="16"/>
                          <w:szCs w:val="16"/>
                        </w:rPr>
                        <w:t>Ngày bắt đầu Cộng đoàn mới</w:t>
                      </w:r>
                    </w:p>
                  </w:txbxContent>
                </v:textbox>
                <o:callout v:ext="edit" minusy="t"/>
              </v:shape>
            </w:pict>
          </mc:Fallback>
        </mc:AlternateContent>
      </w:r>
      <w:r w:rsidR="00CC7ED1" w:rsidRPr="00CC7ED1">
        <w:rPr>
          <w:noProof/>
        </w:rPr>
        <w:drawing>
          <wp:inline distT="0" distB="0" distL="0" distR="0" wp14:anchorId="55344F61" wp14:editId="5A1640C8">
            <wp:extent cx="3613720" cy="3788229"/>
            <wp:effectExtent l="0" t="0" r="6350" b="0"/>
            <wp:docPr id="203421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12160" name="Picture 1" descr="A screenshot of a computer&#10;&#10;Description automatically generated"/>
                    <pic:cNvPicPr/>
                  </pic:nvPicPr>
                  <pic:blipFill>
                    <a:blip r:embed="rId43"/>
                    <a:stretch>
                      <a:fillRect/>
                    </a:stretch>
                  </pic:blipFill>
                  <pic:spPr>
                    <a:xfrm>
                      <a:off x="0" y="0"/>
                      <a:ext cx="3617555" cy="3792249"/>
                    </a:xfrm>
                    <a:prstGeom prst="rect">
                      <a:avLst/>
                    </a:prstGeom>
                  </pic:spPr>
                </pic:pic>
              </a:graphicData>
            </a:graphic>
          </wp:inline>
        </w:drawing>
      </w:r>
    </w:p>
    <w:p w14:paraId="1D5BC4E6" w14:textId="7B8BEE91" w:rsidR="00432E69" w:rsidRDefault="00432E69" w:rsidP="00432E69">
      <w:pPr>
        <w:pStyle w:val="Caption"/>
        <w:jc w:val="center"/>
      </w:pPr>
      <w:bookmarkStart w:id="63" w:name="_Toc152798866"/>
      <w:r>
        <w:t xml:space="preserve">Hình </w:t>
      </w:r>
      <w:fldSimple w:instr=" STYLEREF 1 \s ">
        <w:r w:rsidR="00FA3583">
          <w:rPr>
            <w:noProof/>
          </w:rPr>
          <w:t>3</w:t>
        </w:r>
      </w:fldSimple>
      <w:r>
        <w:noBreakHyphen/>
      </w:r>
      <w:fldSimple w:instr=" SEQ Hình \* ARABIC \s 1 ">
        <w:r w:rsidR="00FA3583">
          <w:rPr>
            <w:noProof/>
          </w:rPr>
          <w:t>17</w:t>
        </w:r>
      </w:fldSimple>
      <w:r>
        <w:t xml:space="preserve"> Đổi Cộng đoàn – Chỉnh sửa thông tin Cộng đoàn</w:t>
      </w:r>
      <w:bookmarkEnd w:id="63"/>
    </w:p>
    <w:p w14:paraId="6ABADA76" w14:textId="77777777" w:rsidR="00432E69" w:rsidRPr="00FA05D7" w:rsidRDefault="00432E69" w:rsidP="00FA05D7"/>
    <w:p w14:paraId="7A4A6041" w14:textId="77777777" w:rsidR="00EE44C9" w:rsidRDefault="00EE44C9">
      <w:pPr>
        <w:rPr>
          <w:rFonts w:asciiTheme="majorHAnsi" w:eastAsiaTheme="majorEastAsia" w:hAnsiTheme="majorHAnsi" w:cstheme="majorBidi"/>
          <w:color w:val="365F91" w:themeColor="accent1" w:themeShade="BF"/>
          <w:sz w:val="32"/>
          <w:szCs w:val="32"/>
        </w:rPr>
      </w:pPr>
      <w:r>
        <w:br w:type="page"/>
      </w:r>
    </w:p>
    <w:p w14:paraId="20D31FBE" w14:textId="10D29928" w:rsidR="00E24C7A" w:rsidRDefault="00056FC8" w:rsidP="00FA3583">
      <w:pPr>
        <w:pStyle w:val="Heading1"/>
        <w:numPr>
          <w:ilvl w:val="0"/>
          <w:numId w:val="1"/>
        </w:numPr>
      </w:pPr>
      <w:bookmarkStart w:id="64" w:name="_Toc152798827"/>
      <w:r>
        <w:lastRenderedPageBreak/>
        <w:t xml:space="preserve">Quản lý </w:t>
      </w:r>
      <w:r w:rsidR="00BC30B4">
        <w:t>C</w:t>
      </w:r>
      <w:r>
        <w:t>ộng đoàn</w:t>
      </w:r>
      <w:bookmarkEnd w:id="64"/>
    </w:p>
    <w:p w14:paraId="5E758AFF" w14:textId="77777777" w:rsidR="003F2432" w:rsidRDefault="00E04607" w:rsidP="003F2432">
      <w:r>
        <w:rPr>
          <w:noProof/>
        </w:rPr>
        <mc:AlternateContent>
          <mc:Choice Requires="wpc">
            <w:drawing>
              <wp:inline distT="0" distB="0" distL="0" distR="0" wp14:anchorId="3213CA93" wp14:editId="75B940C7">
                <wp:extent cx="5486400" cy="3007799"/>
                <wp:effectExtent l="0" t="0" r="0" b="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 name="Picture 18"/>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a:xfrm>
                            <a:off x="0" y="13750"/>
                            <a:ext cx="5420733" cy="2971800"/>
                          </a:xfrm>
                          <a:prstGeom prst="rect">
                            <a:avLst/>
                          </a:prstGeom>
                        </pic:spPr>
                      </pic:pic>
                      <wps:wsp>
                        <wps:cNvPr id="1771614432" name="Up Arrow 1771614432"/>
                        <wps:cNvSpPr/>
                        <wps:spPr>
                          <a:xfrm rot="18000000">
                            <a:off x="672934" y="285116"/>
                            <a:ext cx="193040" cy="210185"/>
                          </a:xfrm>
                          <a:prstGeom prst="upArrow">
                            <a:avLst/>
                          </a:prstGeom>
                          <a:solidFill>
                            <a:srgbClr val="FFFF00"/>
                          </a:solidFill>
                          <a:ln w="31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2615655" name="Rounded Rectangle 1792615655"/>
                        <wps:cNvSpPr/>
                        <wps:spPr>
                          <a:xfrm>
                            <a:off x="468758" y="131873"/>
                            <a:ext cx="202565" cy="218440"/>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0897726" name="Line Callout 2 1110897726"/>
                        <wps:cNvSpPr/>
                        <wps:spPr>
                          <a:xfrm>
                            <a:off x="2792146" y="908345"/>
                            <a:ext cx="1131570" cy="229870"/>
                          </a:xfrm>
                          <a:prstGeom prst="borderCallout2">
                            <a:avLst>
                              <a:gd name="adj1" fmla="val 18750"/>
                              <a:gd name="adj2" fmla="val -1111"/>
                              <a:gd name="adj3" fmla="val -69431"/>
                              <a:gd name="adj4" fmla="val -67495"/>
                              <a:gd name="adj5" fmla="val -68585"/>
                              <a:gd name="adj6" fmla="val -133389"/>
                            </a:avLst>
                          </a:prstGeom>
                          <a:solidFill>
                            <a:schemeClr val="lt1"/>
                          </a:solidFill>
                          <a:ln w="6350">
                            <a:solidFill>
                              <a:srgbClr val="FF0000"/>
                            </a:solidFill>
                            <a:headEnd type="oval" w="sm" len="sm"/>
                            <a:tailEnd type="oval" w="sm" len="sm"/>
                          </a:ln>
                        </wps:spPr>
                        <wps:txbx>
                          <w:txbxContent>
                            <w:p w14:paraId="7BD10188" w14:textId="61FBF5FC" w:rsidR="000C43A1" w:rsidRDefault="000C43A1" w:rsidP="000C43A1">
                              <w:pPr>
                                <w:jc w:val="center"/>
                                <w:rPr>
                                  <w:rFonts w:ascii="Calibri" w:eastAsia="SimSun" w:hAnsi="Calibri"/>
                                  <w:sz w:val="16"/>
                                  <w:szCs w:val="16"/>
                                </w:rPr>
                              </w:pPr>
                              <w:r>
                                <w:rPr>
                                  <w:rFonts w:ascii="Calibri" w:eastAsia="SimSun" w:hAnsi="Calibri"/>
                                  <w:sz w:val="16"/>
                                  <w:szCs w:val="16"/>
                                </w:rPr>
                                <w:t>Danh sách Cộng đoàn</w:t>
                              </w:r>
                            </w:p>
                          </w:txbxContent>
                        </wps:txbx>
                        <wps:bodyPr rot="0" spcFirstLastPara="0" vert="horz" wrap="square" lIns="45720" tIns="45720" rIns="45720" bIns="45720" numCol="1" spcCol="0" rtlCol="0" fromWordArt="0" anchor="t" anchorCtr="0" forceAA="0" compatLnSpc="1">
                          <a:prstTxWarp prst="textNoShape">
                            <a:avLst/>
                          </a:prstTxWarp>
                          <a:noAutofit/>
                        </wps:bodyPr>
                      </wps:wsp>
                      <wps:wsp>
                        <wps:cNvPr id="1517941160" name="Line Callout 2 1517941160"/>
                        <wps:cNvSpPr/>
                        <wps:spPr>
                          <a:xfrm>
                            <a:off x="1904942" y="2002999"/>
                            <a:ext cx="1217930" cy="322580"/>
                          </a:xfrm>
                          <a:prstGeom prst="borderCallout2">
                            <a:avLst>
                              <a:gd name="adj1" fmla="val 61759"/>
                              <a:gd name="adj2" fmla="val -153"/>
                              <a:gd name="adj3" fmla="val 104195"/>
                              <a:gd name="adj4" fmla="val -39405"/>
                              <a:gd name="adj5" fmla="val 192232"/>
                              <a:gd name="adj6" fmla="val -68340"/>
                            </a:avLst>
                          </a:prstGeom>
                          <a:solidFill>
                            <a:schemeClr val="lt1"/>
                          </a:solidFill>
                          <a:ln w="6350">
                            <a:solidFill>
                              <a:srgbClr val="FF0000"/>
                            </a:solidFill>
                            <a:headEnd type="oval" w="sm" len="sm"/>
                            <a:tailEnd type="oval" w="sm" len="sm"/>
                          </a:ln>
                        </wps:spPr>
                        <wps:txbx>
                          <w:txbxContent>
                            <w:p w14:paraId="5DD3777E" w14:textId="557DF539" w:rsidR="000C43A1" w:rsidRDefault="000C43A1" w:rsidP="000C43A1">
                              <w:pPr>
                                <w:jc w:val="center"/>
                                <w:rPr>
                                  <w:rFonts w:ascii="Calibri" w:eastAsia="SimSun" w:hAnsi="Calibri"/>
                                  <w:sz w:val="16"/>
                                  <w:szCs w:val="16"/>
                                </w:rPr>
                              </w:pPr>
                              <w:r>
                                <w:rPr>
                                  <w:rFonts w:ascii="Calibri" w:eastAsia="SimSun" w:hAnsi="Calibri"/>
                                  <w:sz w:val="16"/>
                                  <w:szCs w:val="16"/>
                                </w:rPr>
                                <w:t>Lọc danh sách</w:t>
                              </w:r>
                            </w:p>
                          </w:txbxContent>
                        </wps:txbx>
                        <wps:bodyPr rot="0" spcFirstLastPara="0" vert="horz" wrap="square" lIns="45720" tIns="45720" rIns="45720" bIns="45720" numCol="1" spcCol="0" rtlCol="0" fromWordArt="0" anchor="t" anchorCtr="0" forceAA="0" compatLnSpc="1">
                          <a:prstTxWarp prst="textNoShape">
                            <a:avLst/>
                          </a:prstTxWarp>
                          <a:noAutofit/>
                        </wps:bodyPr>
                      </wps:wsp>
                      <wps:wsp>
                        <wps:cNvPr id="774681405" name="Line Callout 2 774681405"/>
                        <wps:cNvSpPr/>
                        <wps:spPr>
                          <a:xfrm>
                            <a:off x="3685787" y="1853249"/>
                            <a:ext cx="1217930" cy="322580"/>
                          </a:xfrm>
                          <a:prstGeom prst="borderCallout2">
                            <a:avLst>
                              <a:gd name="adj1" fmla="val 104379"/>
                              <a:gd name="adj2" fmla="val 60248"/>
                              <a:gd name="adj3" fmla="val 134034"/>
                              <a:gd name="adj4" fmla="val 87043"/>
                              <a:gd name="adj5" fmla="val 230596"/>
                              <a:gd name="adj6" fmla="val 103268"/>
                            </a:avLst>
                          </a:prstGeom>
                          <a:solidFill>
                            <a:schemeClr val="lt1"/>
                          </a:solidFill>
                          <a:ln w="6350">
                            <a:solidFill>
                              <a:srgbClr val="FF0000"/>
                            </a:solidFill>
                            <a:headEnd type="oval" w="sm" len="sm"/>
                            <a:tailEnd type="oval" w="sm" len="sm"/>
                          </a:ln>
                        </wps:spPr>
                        <wps:txbx>
                          <w:txbxContent>
                            <w:p w14:paraId="7BDBF8CF" w14:textId="77777777" w:rsidR="000C43A1" w:rsidRDefault="000C43A1" w:rsidP="000C43A1">
                              <w:pPr>
                                <w:rPr>
                                  <w:rFonts w:ascii="Calibri" w:eastAsia="SimSun" w:hAnsi="Calibri"/>
                                  <w:sz w:val="16"/>
                                  <w:szCs w:val="16"/>
                                </w:rPr>
                              </w:pPr>
                              <w:r>
                                <w:rPr>
                                  <w:rFonts w:ascii="Calibri" w:eastAsia="SimSun" w:hAnsi="Calibri"/>
                                  <w:sz w:val="16"/>
                                  <w:szCs w:val="16"/>
                                </w:rPr>
                                <w:t xml:space="preserve">Phân trang </w:t>
                              </w:r>
                            </w:p>
                          </w:txbxContent>
                        </wps:txbx>
                        <wps:bodyPr rot="0" spcFirstLastPara="0" vert="horz" wrap="square" lIns="45720" tIns="45720" rIns="45720" bIns="45720" numCol="1" spcCol="0" rtlCol="0" fromWordArt="0" anchor="t" anchorCtr="0" forceAA="0" compatLnSpc="1">
                          <a:prstTxWarp prst="textNoShape">
                            <a:avLst/>
                          </a:prstTxWarp>
                          <a:noAutofit/>
                        </wps:bodyPr>
                      </wps:wsp>
                    </wpc:wpc>
                  </a:graphicData>
                </a:graphic>
              </wp:inline>
            </w:drawing>
          </mc:Choice>
          <mc:Fallback>
            <w:pict>
              <v:group w14:anchorId="3213CA93" id="Canvas 5" o:spid="_x0000_s1092" editas="canvas" style="width:6in;height:236.85pt;mso-position-horizontal-relative:char;mso-position-vertical-relative:line" coordsize="54864,30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">
                <v:shape id="_x0000_s1093" type="#_x0000_t75" style="position:absolute;width:54864;height:30073;visibility:visible;mso-wrap-style:square">
                  <v:fill o:detectmouseclick="t"/>
                  <v:path o:connecttype="none"/>
                </v:shape>
                <v:shape id="Picture 18" o:spid="_x0000_s1094" type="#_x0000_t75" style="position:absolute;top:137;width:54207;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">
                  <v:imagedata r:id="rId45" o:title=""/>
                </v:shape>
                <v:shape id="Up Arrow 1771614432" o:spid="_x0000_s1095" type="#_x0000_t68" style="position:absolute;left:6728;top:2851;width:1931;height:2102;rotation:-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" adj="9919" fillcolor="yellow" strokecolor="red" strokeweight=".25pt"/>
                <v:roundrect id="Rounded Rectangle 1792615655" o:spid="_x0000_s1096" style="position:absolute;left:4687;top:1318;width:2026;height:21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" filled="f" strokecolor="red" strokeweight="1.5pt"/>
                <v:shape id="Line Callout 2 1110897726" o:spid="_x0000_s1097" type="#_x0000_t48" style="position:absolute;left:27921;top:9083;width:11316;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" adj="-28812,-14814,-14579,-14997,-240" fillcolor="white [3201]" strokecolor="red" strokeweight=".5pt">
                  <v:stroke startarrow="oval" startarrowwidth="narrow" startarrowlength="short" endarrow="oval" endarrowwidth="narrow" endarrowlength="short"/>
                  <v:textbox inset="3.6pt,,3.6pt">
                    <w:txbxContent>
                      <w:p w14:paraId="7BD10188" w14:textId="61FBF5FC" w:rsidR="000C43A1" w:rsidRDefault="000C43A1" w:rsidP="000C43A1">
                        <w:pPr>
                          <w:jc w:val="center"/>
                          <w:rPr>
                            <w:rFonts w:ascii="Calibri" w:eastAsia="SimSun" w:hAnsi="Calibri"/>
                            <w:sz w:val="16"/>
                            <w:szCs w:val="16"/>
                          </w:rPr>
                        </w:pPr>
                        <w:r>
                          <w:rPr>
                            <w:rFonts w:ascii="Calibri" w:eastAsia="SimSun" w:hAnsi="Calibri"/>
                            <w:sz w:val="16"/>
                            <w:szCs w:val="16"/>
                          </w:rPr>
                          <w:t>Danh sách Cộng đoàn</w:t>
                        </w:r>
                      </w:p>
                    </w:txbxContent>
                  </v:textbox>
                </v:shape>
                <v:shape id="Line Callout 2 1517941160" o:spid="_x0000_s1098" type="#_x0000_t48" style="position:absolute;left:19049;top:20029;width:12179;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" adj="-14761,41522,-8511,22506,-33,13340" fillcolor="white [3201]" strokecolor="red" strokeweight=".5pt">
                  <v:stroke startarrow="oval" startarrowwidth="narrow" startarrowlength="short" endarrow="oval" endarrowwidth="narrow" endarrowlength="short"/>
                  <v:textbox inset="3.6pt,,3.6pt">
                    <w:txbxContent>
                      <w:p w14:paraId="5DD3777E" w14:textId="557DF539" w:rsidR="000C43A1" w:rsidRDefault="000C43A1" w:rsidP="000C43A1">
                        <w:pPr>
                          <w:jc w:val="center"/>
                          <w:rPr>
                            <w:rFonts w:ascii="Calibri" w:eastAsia="SimSun" w:hAnsi="Calibri"/>
                            <w:sz w:val="16"/>
                            <w:szCs w:val="16"/>
                          </w:rPr>
                        </w:pPr>
                        <w:r>
                          <w:rPr>
                            <w:rFonts w:ascii="Calibri" w:eastAsia="SimSun" w:hAnsi="Calibri"/>
                            <w:sz w:val="16"/>
                            <w:szCs w:val="16"/>
                          </w:rPr>
                          <w:t>Lọc danh sách</w:t>
                        </w:r>
                      </w:p>
                    </w:txbxContent>
                  </v:textbox>
                  <o:callout v:ext="edit" minusy="t"/>
                </v:shape>
                <v:shape id="Line Callout 2 774681405" o:spid="_x0000_s1099" type="#_x0000_t48" style="position:absolute;left:36857;top:18532;width:1218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" adj="22306,49809,18801,28951,13014,22546" fillcolor="white [3201]" strokecolor="red" strokeweight=".5pt">
                  <v:stroke startarrow="oval" startarrowwidth="narrow" startarrowlength="short" endarrow="oval" endarrowwidth="narrow" endarrowlength="short"/>
                  <v:textbox inset="3.6pt,,3.6pt">
                    <w:txbxContent>
                      <w:p w14:paraId="7BDBF8CF" w14:textId="77777777" w:rsidR="000C43A1" w:rsidRDefault="000C43A1" w:rsidP="000C43A1">
                        <w:pPr>
                          <w:rPr>
                            <w:rFonts w:ascii="Calibri" w:eastAsia="SimSun" w:hAnsi="Calibri"/>
                            <w:sz w:val="16"/>
                            <w:szCs w:val="16"/>
                          </w:rPr>
                        </w:pPr>
                        <w:r>
                          <w:rPr>
                            <w:rFonts w:ascii="Calibri" w:eastAsia="SimSun" w:hAnsi="Calibri"/>
                            <w:sz w:val="16"/>
                            <w:szCs w:val="16"/>
                          </w:rPr>
                          <w:t xml:space="preserve">Phân trang </w:t>
                        </w:r>
                      </w:p>
                    </w:txbxContent>
                  </v:textbox>
                  <o:callout v:ext="edit" minusx="t" minusy="t"/>
                </v:shape>
                <w10:anchorlock/>
              </v:group>
            </w:pict>
          </mc:Fallback>
        </mc:AlternateContent>
      </w:r>
    </w:p>
    <w:p w14:paraId="5E0D7268" w14:textId="1CFF7A7A" w:rsidR="004B7514" w:rsidRDefault="004B7514" w:rsidP="004B7514">
      <w:pPr>
        <w:pStyle w:val="Caption"/>
        <w:jc w:val="center"/>
      </w:pPr>
      <w:bookmarkStart w:id="65" w:name="_Toc152798867"/>
      <w:r>
        <w:t xml:space="preserve">Hình </w:t>
      </w:r>
      <w:fldSimple w:instr=" STYLEREF 1 \s ">
        <w:r w:rsidR="00FA3583">
          <w:rPr>
            <w:noProof/>
          </w:rPr>
          <w:t>3</w:t>
        </w:r>
      </w:fldSimple>
      <w:r>
        <w:noBreakHyphen/>
      </w:r>
      <w:fldSimple w:instr=" SEQ Hình \* ARABIC \s 1 ">
        <w:r w:rsidR="00FA3583">
          <w:rPr>
            <w:noProof/>
          </w:rPr>
          <w:t>1</w:t>
        </w:r>
      </w:fldSimple>
      <w:r>
        <w:t xml:space="preserve"> Quản lý Cộng đoàn</w:t>
      </w:r>
      <w:bookmarkEnd w:id="65"/>
    </w:p>
    <w:p w14:paraId="659C2C30" w14:textId="56FD3618" w:rsidR="00683B7C" w:rsidRDefault="00683B7C" w:rsidP="00683B7C">
      <w:r>
        <w:t>Thao tác hỗ trợ Quản Lý</w:t>
      </w:r>
      <w:r w:rsidR="007D4F04">
        <w:t xml:space="preserve"> Cộng đoàn</w:t>
      </w:r>
    </w:p>
    <w:p w14:paraId="33580C99" w14:textId="31E8182E" w:rsidR="00683B7C" w:rsidRDefault="00683B7C" w:rsidP="00683B7C">
      <w:pPr>
        <w:pStyle w:val="ListParagraph"/>
        <w:numPr>
          <w:ilvl w:val="0"/>
          <w:numId w:val="8"/>
        </w:numPr>
      </w:pPr>
      <w:r>
        <w:t xml:space="preserve">Xem danh sách </w:t>
      </w:r>
      <w:r w:rsidR="004B69C3">
        <w:t>Cộng đo</w:t>
      </w:r>
      <w:r w:rsidR="004F1411">
        <w:t>àn</w:t>
      </w:r>
    </w:p>
    <w:p w14:paraId="53E81748" w14:textId="4636CE09" w:rsidR="00683B7C" w:rsidRDefault="00683B7C" w:rsidP="00683B7C">
      <w:pPr>
        <w:pStyle w:val="ListParagraph"/>
        <w:numPr>
          <w:ilvl w:val="0"/>
          <w:numId w:val="8"/>
        </w:numPr>
      </w:pPr>
      <w:r>
        <w:t xml:space="preserve">Lọc danh sách </w:t>
      </w:r>
      <w:r w:rsidR="00CD4A90">
        <w:t>Cộng đoàn</w:t>
      </w:r>
      <w:r>
        <w:t xml:space="preserve">, </w:t>
      </w:r>
      <w:r w:rsidR="00CD4A90">
        <w:t>vd: theo tên</w:t>
      </w:r>
    </w:p>
    <w:p w14:paraId="09D20CDC" w14:textId="139373EB" w:rsidR="00683B7C" w:rsidRDefault="00683B7C" w:rsidP="00683B7C">
      <w:pPr>
        <w:pStyle w:val="ListParagraph"/>
        <w:numPr>
          <w:ilvl w:val="0"/>
          <w:numId w:val="8"/>
        </w:numPr>
      </w:pPr>
      <w:r>
        <w:t xml:space="preserve">Thêm </w:t>
      </w:r>
      <w:r w:rsidR="00BE4E48">
        <w:t>Cộng đoàn</w:t>
      </w:r>
    </w:p>
    <w:p w14:paraId="5A441662" w14:textId="2344FDBE" w:rsidR="00683B7C" w:rsidRDefault="00683B7C" w:rsidP="00683B7C">
      <w:pPr>
        <w:pStyle w:val="ListParagraph"/>
        <w:numPr>
          <w:ilvl w:val="0"/>
          <w:numId w:val="8"/>
        </w:numPr>
      </w:pPr>
      <w:r>
        <w:t xml:space="preserve">Chỉnh sửa thông tin </w:t>
      </w:r>
      <w:r w:rsidR="00BE4E48">
        <w:t>Cộng đoàn</w:t>
      </w:r>
    </w:p>
    <w:p w14:paraId="33F9B926" w14:textId="7C22B80B" w:rsidR="00683B7C" w:rsidRDefault="00683B7C" w:rsidP="00683B7C">
      <w:pPr>
        <w:pStyle w:val="ListParagraph"/>
        <w:numPr>
          <w:ilvl w:val="0"/>
          <w:numId w:val="8"/>
        </w:numPr>
      </w:pPr>
      <w:r>
        <w:t xml:space="preserve">Xem thông tin </w:t>
      </w:r>
      <w:r w:rsidR="00BE4E48">
        <w:t>Cộng đoàn</w:t>
      </w:r>
    </w:p>
    <w:p w14:paraId="149BBC4E" w14:textId="04E7D32F" w:rsidR="00BE4E48" w:rsidRDefault="00683B7C" w:rsidP="00BE4E48">
      <w:pPr>
        <w:pStyle w:val="ListParagraph"/>
        <w:numPr>
          <w:ilvl w:val="0"/>
          <w:numId w:val="8"/>
        </w:numPr>
      </w:pPr>
      <w:r>
        <w:t xml:space="preserve">Xem thông tin </w:t>
      </w:r>
      <w:r w:rsidR="00BE4E48">
        <w:t>Phòng ban Cộng đoàn</w:t>
      </w:r>
    </w:p>
    <w:p w14:paraId="4B98B78D" w14:textId="3B115D28" w:rsidR="00BE4E48" w:rsidRDefault="00BE4E48" w:rsidP="00BE4E48">
      <w:pPr>
        <w:pStyle w:val="ListParagraph"/>
        <w:numPr>
          <w:ilvl w:val="0"/>
          <w:numId w:val="8"/>
        </w:numPr>
      </w:pPr>
      <w:r>
        <w:t>Xem thông tin Danh sách Nữ tu của Cộng đoàn</w:t>
      </w:r>
    </w:p>
    <w:p w14:paraId="5137B7BA" w14:textId="307A2FB2" w:rsidR="00BE4E48" w:rsidRDefault="00BE4E48" w:rsidP="00BE4E48">
      <w:pPr>
        <w:pStyle w:val="ListParagraph"/>
        <w:numPr>
          <w:ilvl w:val="0"/>
          <w:numId w:val="8"/>
        </w:numPr>
      </w:pPr>
      <w:r>
        <w:t>Xem thông tin Ban quản lý của Cộng đoàn</w:t>
      </w:r>
    </w:p>
    <w:p w14:paraId="29E73E51" w14:textId="3B472410" w:rsidR="00683B7C" w:rsidRDefault="00683B7C" w:rsidP="00683B7C">
      <w:pPr>
        <w:pStyle w:val="ListParagraph"/>
        <w:numPr>
          <w:ilvl w:val="0"/>
          <w:numId w:val="8"/>
        </w:numPr>
      </w:pPr>
      <w:r>
        <w:t>Xóa</w:t>
      </w:r>
      <w:r w:rsidR="00BE4E48">
        <w:t xml:space="preserve"> Cộng đoàn</w:t>
      </w:r>
    </w:p>
    <w:p w14:paraId="274E728F" w14:textId="34D70E1C" w:rsidR="00683B7C" w:rsidRDefault="00683B7C" w:rsidP="00683B7C">
      <w:pPr>
        <w:pStyle w:val="ListParagraph"/>
        <w:numPr>
          <w:ilvl w:val="0"/>
          <w:numId w:val="8"/>
        </w:numPr>
      </w:pPr>
      <w:r>
        <w:t>Nhập danh sách</w:t>
      </w:r>
      <w:r w:rsidR="00BE4E48">
        <w:t xml:space="preserve"> </w:t>
      </w:r>
      <w:r>
        <w:t>từ tập tin</w:t>
      </w:r>
    </w:p>
    <w:p w14:paraId="078D9638" w14:textId="7B9848C6" w:rsidR="00683B7C" w:rsidRDefault="00683B7C" w:rsidP="00683B7C">
      <w:pPr>
        <w:pStyle w:val="ListParagraph"/>
        <w:numPr>
          <w:ilvl w:val="0"/>
          <w:numId w:val="8"/>
        </w:numPr>
      </w:pPr>
      <w:r>
        <w:t>Xuất danh sách ra tập tin</w:t>
      </w:r>
    </w:p>
    <w:p w14:paraId="5DC893A5" w14:textId="77777777" w:rsidR="00683B7C" w:rsidRDefault="00683B7C" w:rsidP="00683B7C">
      <w:pPr>
        <w:pStyle w:val="ListParagraph"/>
        <w:numPr>
          <w:ilvl w:val="0"/>
          <w:numId w:val="8"/>
        </w:numPr>
      </w:pPr>
      <w:r>
        <w:t>V.v.v</w:t>
      </w:r>
    </w:p>
    <w:p w14:paraId="6BE0F4C6" w14:textId="77777777" w:rsidR="008F0C12" w:rsidRDefault="008F0C12" w:rsidP="003F2432"/>
    <w:p w14:paraId="20ECB08D" w14:textId="2FE58609" w:rsidR="008F0C12" w:rsidRDefault="008F0C12" w:rsidP="00AD6C4C">
      <w:pPr>
        <w:pStyle w:val="Heading2"/>
        <w:numPr>
          <w:ilvl w:val="1"/>
          <w:numId w:val="27"/>
        </w:numPr>
      </w:pPr>
      <w:bookmarkStart w:id="66" w:name="_Toc152798828"/>
      <w:r>
        <w:t>Xem thông tin Cộng đoàn</w:t>
      </w:r>
      <w:bookmarkEnd w:id="66"/>
    </w:p>
    <w:p w14:paraId="0C280681" w14:textId="0380CF36" w:rsidR="00313E61" w:rsidRDefault="002B45D0" w:rsidP="00E00124">
      <w:r>
        <w:t xml:space="preserve">Để xem thông tin </w:t>
      </w:r>
      <w:r w:rsidR="005C0EB3">
        <w:t>C</w:t>
      </w:r>
      <w:r>
        <w:t>ộng đoàn, click đúp vào Cộng đoàn cần xem, hoặc chọn Cộng đoàn cần xem, click chuột phải, chọn Xem</w:t>
      </w:r>
    </w:p>
    <w:p w14:paraId="3332A63A" w14:textId="4ED54F1D" w:rsidR="00AC730D" w:rsidRDefault="005045CC" w:rsidP="00A50FC8">
      <w:pPr>
        <w:jc w:val="center"/>
      </w:pPr>
      <w:r>
        <w:rPr>
          <w:noProof/>
        </w:rPr>
        <w:lastRenderedPageBreak/>
        <mc:AlternateContent>
          <mc:Choice Requires="wps">
            <w:drawing>
              <wp:anchor distT="0" distB="0" distL="114300" distR="114300" simplePos="0" relativeHeight="251734016" behindDoc="0" locked="0" layoutInCell="1" allowOverlap="1" wp14:anchorId="6848EF30" wp14:editId="4DE531D7">
                <wp:simplePos x="0" y="0"/>
                <wp:positionH relativeFrom="column">
                  <wp:posOffset>1674696</wp:posOffset>
                </wp:positionH>
                <wp:positionV relativeFrom="paragraph">
                  <wp:posOffset>2994793</wp:posOffset>
                </wp:positionV>
                <wp:extent cx="1217930" cy="391795"/>
                <wp:effectExtent l="685800" t="0" r="13970" b="217805"/>
                <wp:wrapNone/>
                <wp:docPr id="2091025217" name="Line Callout 2 1"/>
                <wp:cNvGraphicFramePr/>
                <a:graphic xmlns:a="http://schemas.openxmlformats.org/drawingml/2006/main">
                  <a:graphicData uri="http://schemas.microsoft.com/office/word/2010/wordprocessingShape">
                    <wps:wsp>
                      <wps:cNvSpPr/>
                      <wps:spPr>
                        <a:xfrm>
                          <a:off x="0" y="0"/>
                          <a:ext cx="1217930" cy="391795"/>
                        </a:xfrm>
                        <a:prstGeom prst="borderCallout2">
                          <a:avLst>
                            <a:gd name="adj1" fmla="val 61759"/>
                            <a:gd name="adj2" fmla="val -153"/>
                            <a:gd name="adj3" fmla="val 104195"/>
                            <a:gd name="adj4" fmla="val -39405"/>
                            <a:gd name="adj5" fmla="val 143645"/>
                            <a:gd name="adj6" fmla="val -54228"/>
                          </a:avLst>
                        </a:prstGeom>
                        <a:solidFill>
                          <a:schemeClr val="lt1"/>
                        </a:solidFill>
                        <a:ln w="6350">
                          <a:solidFill>
                            <a:srgbClr val="FF0000"/>
                          </a:solidFill>
                          <a:headEnd type="oval" w="sm" len="sm"/>
                          <a:tailEnd type="oval" w="sm" len="sm"/>
                        </a:ln>
                      </wps:spPr>
                      <wps:txbx>
                        <w:txbxContent>
                          <w:p w14:paraId="1D8A2657" w14:textId="1904406C" w:rsidR="005045CC" w:rsidRDefault="005045CC" w:rsidP="005045CC">
                            <w:pPr>
                              <w:jc w:val="center"/>
                              <w:rPr>
                                <w:rFonts w:ascii="Calibri" w:eastAsia="SimSun" w:hAnsi="Calibri"/>
                                <w:sz w:val="16"/>
                                <w:szCs w:val="16"/>
                              </w:rPr>
                            </w:pPr>
                            <w:r>
                              <w:rPr>
                                <w:rFonts w:ascii="Calibri" w:eastAsia="SimSun" w:hAnsi="Calibri"/>
                                <w:sz w:val="16"/>
                                <w:szCs w:val="16"/>
                              </w:rPr>
                              <w:t>Xuất thông tin Cộng đoàn ra tập tin</w:t>
                            </w:r>
                          </w:p>
                        </w:txbxContent>
                      </wps:txbx>
                      <wps:bodyPr rot="0" spcFirstLastPara="0" vert="horz" wrap="square" lIns="45720" tIns="45720" rIns="4572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48EF30" id="Line Callout 2 1" o:spid="_x0000_s1100" type="#_x0000_t48" style="position:absolute;left:0;text-align:left;margin-left:131.85pt;margin-top:235.8pt;width:95.9pt;height:30.8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" adj="-11713,31027,-8511,22506,-33,13340" fillcolor="white [3201]" strokecolor="red" strokeweight=".5pt">
                <v:stroke startarrow="oval" startarrowwidth="narrow" startarrowlength="short" endarrow="oval" endarrowwidth="narrow" endarrowlength="short"/>
                <v:textbox inset="3.6pt,,3.6pt">
                  <w:txbxContent>
                    <w:p w14:paraId="1D8A2657" w14:textId="1904406C" w:rsidR="005045CC" w:rsidRDefault="005045CC" w:rsidP="005045CC">
                      <w:pPr>
                        <w:jc w:val="center"/>
                        <w:rPr>
                          <w:rFonts w:ascii="Calibri" w:eastAsia="SimSun" w:hAnsi="Calibri"/>
                          <w:sz w:val="16"/>
                          <w:szCs w:val="16"/>
                        </w:rPr>
                      </w:pPr>
                      <w:r>
                        <w:rPr>
                          <w:rFonts w:ascii="Calibri" w:eastAsia="SimSun" w:hAnsi="Calibri"/>
                          <w:sz w:val="16"/>
                          <w:szCs w:val="16"/>
                        </w:rPr>
                        <w:t>Xuất thông tin Cộng đoàn ra tập tin</w:t>
                      </w:r>
                    </w:p>
                  </w:txbxContent>
                </v:textbox>
                <o:callout v:ext="edit" minusy="t"/>
              </v:shape>
            </w:pict>
          </mc:Fallback>
        </mc:AlternateContent>
      </w:r>
      <w:r w:rsidR="00AC730D" w:rsidRPr="00AC730D">
        <w:rPr>
          <w:noProof/>
        </w:rPr>
        <w:drawing>
          <wp:inline distT="0" distB="0" distL="0" distR="0" wp14:anchorId="11EE92AE" wp14:editId="1B57AA6C">
            <wp:extent cx="5115553" cy="3712602"/>
            <wp:effectExtent l="0" t="0" r="3175" b="0"/>
            <wp:docPr id="1858286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86215" name="Picture 1" descr="A screenshot of a computer&#10;&#10;Description automatically generated"/>
                    <pic:cNvPicPr/>
                  </pic:nvPicPr>
                  <pic:blipFill>
                    <a:blip r:embed="rId46"/>
                    <a:stretch>
                      <a:fillRect/>
                    </a:stretch>
                  </pic:blipFill>
                  <pic:spPr>
                    <a:xfrm>
                      <a:off x="0" y="0"/>
                      <a:ext cx="5118138" cy="3714478"/>
                    </a:xfrm>
                    <a:prstGeom prst="rect">
                      <a:avLst/>
                    </a:prstGeom>
                  </pic:spPr>
                </pic:pic>
              </a:graphicData>
            </a:graphic>
          </wp:inline>
        </w:drawing>
      </w:r>
    </w:p>
    <w:p w14:paraId="08F5EAEB" w14:textId="3C193ED1" w:rsidR="00363B1C" w:rsidRDefault="00363B1C" w:rsidP="00905B73">
      <w:pPr>
        <w:pStyle w:val="Caption"/>
        <w:jc w:val="center"/>
      </w:pPr>
      <w:bookmarkStart w:id="67" w:name="_Toc152798868"/>
      <w:r>
        <w:t xml:space="preserve">Hình </w:t>
      </w:r>
      <w:fldSimple w:instr=" STYLEREF 1 \s ">
        <w:r w:rsidR="00FA3583">
          <w:rPr>
            <w:noProof/>
          </w:rPr>
          <w:t>3</w:t>
        </w:r>
      </w:fldSimple>
      <w:r>
        <w:noBreakHyphen/>
      </w:r>
      <w:fldSimple w:instr=" SEQ Hình \* ARABIC \s 1 ">
        <w:r w:rsidR="00FA3583">
          <w:rPr>
            <w:noProof/>
          </w:rPr>
          <w:t>2</w:t>
        </w:r>
      </w:fldSimple>
      <w:r>
        <w:t xml:space="preserve"> </w:t>
      </w:r>
      <w:r w:rsidR="00AB5AEF">
        <w:t>Thông tin Cộng đoàn</w:t>
      </w:r>
      <w:bookmarkEnd w:id="67"/>
    </w:p>
    <w:p w14:paraId="2367FFFB" w14:textId="7C73A5EB" w:rsidR="00DF4736" w:rsidRDefault="00DF4736" w:rsidP="00D67EFB">
      <w:pPr>
        <w:pStyle w:val="Heading2"/>
      </w:pPr>
      <w:bookmarkStart w:id="68" w:name="_Toc152798829"/>
      <w:r>
        <w:t>Nhập thông tin Cộng đoàn</w:t>
      </w:r>
      <w:bookmarkEnd w:id="68"/>
    </w:p>
    <w:p w14:paraId="1D5231AC" w14:textId="190657EE" w:rsidR="00495ABF" w:rsidRDefault="00495ABF" w:rsidP="006B3FE1">
      <w:pPr>
        <w:pStyle w:val="Heading3"/>
      </w:pPr>
      <w:bookmarkStart w:id="69" w:name="_Toc152798830"/>
      <w:r>
        <w:t>Thêm Cộng đoàn</w:t>
      </w:r>
      <w:bookmarkEnd w:id="69"/>
    </w:p>
    <w:p w14:paraId="5E6243B5" w14:textId="49DBB127" w:rsidR="003B58D0" w:rsidRDefault="003B58D0" w:rsidP="00E00124">
      <w:r>
        <w:t>Để thêm cộng đoàn</w:t>
      </w:r>
    </w:p>
    <w:p w14:paraId="7ACC663E" w14:textId="77777777" w:rsidR="00231202" w:rsidRDefault="00231202" w:rsidP="00231202">
      <w:pPr>
        <w:pStyle w:val="ListParagraph"/>
        <w:numPr>
          <w:ilvl w:val="0"/>
          <w:numId w:val="7"/>
        </w:numPr>
      </w:pPr>
      <w:r>
        <w:t>Click chuột phải, chọn “Thêm”, nhập thông tin cộng đoàn</w:t>
      </w:r>
    </w:p>
    <w:p w14:paraId="0E7B6385" w14:textId="63FEFDD9" w:rsidR="00671614" w:rsidRDefault="00231202" w:rsidP="00B83C64">
      <w:pPr>
        <w:pStyle w:val="ListParagraph"/>
        <w:numPr>
          <w:ilvl w:val="0"/>
          <w:numId w:val="7"/>
        </w:numPr>
      </w:pPr>
      <w:r>
        <w:t>Click chuột phả</w:t>
      </w:r>
      <w:r w:rsidR="005F3BE4">
        <w:t>i</w:t>
      </w:r>
      <w:r>
        <w:t>, chọn “Nhập từ tập tin”, chọn tập tin để nhập</w:t>
      </w:r>
    </w:p>
    <w:p w14:paraId="2192F90B" w14:textId="77777777" w:rsidR="004E0E38" w:rsidRDefault="004E0E38" w:rsidP="00B83C64">
      <w:r>
        <w:t>Khi thông tin Cộng đoàn thay đổi (vd: cập nhật, thêm mới, v.v.v), click chuột phải, chọn “Tải lại” để cập nhật lại danh sách.</w:t>
      </w:r>
    </w:p>
    <w:p w14:paraId="055D1A89" w14:textId="77777777" w:rsidR="005A3BB5" w:rsidRDefault="005A3BB5" w:rsidP="00B83C64"/>
    <w:p w14:paraId="1E68CE53" w14:textId="39B99A63" w:rsidR="00231202" w:rsidRDefault="00AC730D" w:rsidP="00231202">
      <w:r w:rsidRPr="00AC730D">
        <w:rPr>
          <w:noProof/>
        </w:rPr>
        <w:lastRenderedPageBreak/>
        <w:drawing>
          <wp:inline distT="0" distB="0" distL="0" distR="0" wp14:anchorId="20649A77" wp14:editId="76C3D7B7">
            <wp:extent cx="5943600" cy="2563495"/>
            <wp:effectExtent l="0" t="0" r="0" b="1905"/>
            <wp:docPr id="2067042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2599" name="Picture 1" descr="A screenshot of a computer&#10;&#10;Description automatically generated"/>
                    <pic:cNvPicPr/>
                  </pic:nvPicPr>
                  <pic:blipFill>
                    <a:blip r:embed="rId47"/>
                    <a:stretch>
                      <a:fillRect/>
                    </a:stretch>
                  </pic:blipFill>
                  <pic:spPr>
                    <a:xfrm>
                      <a:off x="0" y="0"/>
                      <a:ext cx="5943600" cy="2563495"/>
                    </a:xfrm>
                    <a:prstGeom prst="rect">
                      <a:avLst/>
                    </a:prstGeom>
                  </pic:spPr>
                </pic:pic>
              </a:graphicData>
            </a:graphic>
          </wp:inline>
        </w:drawing>
      </w:r>
    </w:p>
    <w:p w14:paraId="5600694B" w14:textId="668E8769" w:rsidR="005D091D" w:rsidRDefault="005D091D" w:rsidP="005D091D">
      <w:pPr>
        <w:pStyle w:val="Caption"/>
        <w:jc w:val="center"/>
      </w:pPr>
      <w:bookmarkStart w:id="70" w:name="_Toc152798869"/>
      <w:r>
        <w:t xml:space="preserve">Hình </w:t>
      </w:r>
      <w:fldSimple w:instr=" STYLEREF 1 \s ">
        <w:r w:rsidR="00FA3583">
          <w:rPr>
            <w:noProof/>
          </w:rPr>
          <w:t>3</w:t>
        </w:r>
      </w:fldSimple>
      <w:r>
        <w:noBreakHyphen/>
      </w:r>
      <w:fldSimple w:instr=" SEQ Hình \* ARABIC \s 1 ">
        <w:r w:rsidR="00FA3583">
          <w:rPr>
            <w:noProof/>
          </w:rPr>
          <w:t>3</w:t>
        </w:r>
      </w:fldSimple>
      <w:r>
        <w:t xml:space="preserve"> Thêm Cộng đoàn</w:t>
      </w:r>
      <w:bookmarkEnd w:id="70"/>
    </w:p>
    <w:p w14:paraId="57924FF1" w14:textId="77777777" w:rsidR="005D091D" w:rsidRDefault="005D091D" w:rsidP="00231202"/>
    <w:p w14:paraId="035D2FDC" w14:textId="1947F9B9" w:rsidR="008D6A43" w:rsidRDefault="008D6A43" w:rsidP="00191E5C">
      <w:pPr>
        <w:jc w:val="center"/>
      </w:pPr>
      <w:r w:rsidRPr="008D6A43">
        <w:rPr>
          <w:noProof/>
        </w:rPr>
        <w:drawing>
          <wp:inline distT="0" distB="0" distL="0" distR="0" wp14:anchorId="7943E700" wp14:editId="44C70883">
            <wp:extent cx="2967921" cy="4406995"/>
            <wp:effectExtent l="0" t="0" r="4445" b="0"/>
            <wp:docPr id="251501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01624" name="Picture 1" descr="A screenshot of a computer&#10;&#10;Description automatically generated"/>
                    <pic:cNvPicPr/>
                  </pic:nvPicPr>
                  <pic:blipFill>
                    <a:blip r:embed="rId48"/>
                    <a:stretch>
                      <a:fillRect/>
                    </a:stretch>
                  </pic:blipFill>
                  <pic:spPr>
                    <a:xfrm>
                      <a:off x="0" y="0"/>
                      <a:ext cx="2976541" cy="4419794"/>
                    </a:xfrm>
                    <a:prstGeom prst="rect">
                      <a:avLst/>
                    </a:prstGeom>
                  </pic:spPr>
                </pic:pic>
              </a:graphicData>
            </a:graphic>
          </wp:inline>
        </w:drawing>
      </w:r>
    </w:p>
    <w:p w14:paraId="0AAA5B6A" w14:textId="1485DFA6" w:rsidR="00861610" w:rsidRDefault="00861610" w:rsidP="00861610">
      <w:pPr>
        <w:pStyle w:val="Caption"/>
        <w:jc w:val="center"/>
      </w:pPr>
      <w:bookmarkStart w:id="71" w:name="_Toc152798870"/>
      <w:r>
        <w:t xml:space="preserve">Hình </w:t>
      </w:r>
      <w:fldSimple w:instr=" STYLEREF 1 \s ">
        <w:r w:rsidR="00FA3583">
          <w:rPr>
            <w:noProof/>
          </w:rPr>
          <w:t>3</w:t>
        </w:r>
      </w:fldSimple>
      <w:r>
        <w:noBreakHyphen/>
      </w:r>
      <w:fldSimple w:instr=" SEQ Hình \* ARABIC \s 1 ">
        <w:r w:rsidR="00FA3583">
          <w:rPr>
            <w:noProof/>
          </w:rPr>
          <w:t>4</w:t>
        </w:r>
      </w:fldSimple>
      <w:r>
        <w:t xml:space="preserve"> Nhập thông tin Cộng đoàn</w:t>
      </w:r>
      <w:bookmarkEnd w:id="71"/>
    </w:p>
    <w:p w14:paraId="342BAD76" w14:textId="2CCB7DBD" w:rsidR="00861610" w:rsidRDefault="00143332" w:rsidP="00231202">
      <w:r>
        <w:lastRenderedPageBreak/>
        <w:t>Thông tin Cộng đoàn:</w:t>
      </w:r>
    </w:p>
    <w:p w14:paraId="3BABCF36" w14:textId="082F49C5" w:rsidR="00143332" w:rsidRDefault="00903EF1" w:rsidP="00143332">
      <w:pPr>
        <w:pStyle w:val="ListParagraph"/>
        <w:numPr>
          <w:ilvl w:val="0"/>
          <w:numId w:val="7"/>
        </w:numPr>
      </w:pPr>
      <w:r>
        <w:t xml:space="preserve">Mã định danh (duy nhất). Ứng dụng sẽ tự tạo </w:t>
      </w:r>
      <w:r w:rsidRPr="00444575">
        <w:rPr>
          <w:i/>
          <w:iCs/>
        </w:rPr>
        <w:t>Mã đinh danh</w:t>
      </w:r>
      <w:r w:rsidR="00444575">
        <w:t xml:space="preserve"> dựa trên </w:t>
      </w:r>
      <w:r w:rsidR="00444575">
        <w:rPr>
          <w:i/>
          <w:iCs/>
        </w:rPr>
        <w:t>Tên</w:t>
      </w:r>
      <w:r>
        <w:t xml:space="preserve">, có thể tự chọn </w:t>
      </w:r>
      <w:r w:rsidR="00111781">
        <w:t>(</w:t>
      </w:r>
      <w:r>
        <w:t>nếu cần</w:t>
      </w:r>
      <w:r w:rsidR="00111781">
        <w:t>)</w:t>
      </w:r>
      <w:r w:rsidR="004712DB">
        <w:t xml:space="preserve"> bằng cách click vào nút </w:t>
      </w:r>
      <w:r w:rsidR="004712DB">
        <w:rPr>
          <w:i/>
          <w:iCs/>
        </w:rPr>
        <w:t>Đổi</w:t>
      </w:r>
      <w:r w:rsidR="004712DB">
        <w:tab/>
      </w:r>
    </w:p>
    <w:p w14:paraId="374284BA" w14:textId="22C4CBC5" w:rsidR="00903EF1" w:rsidRDefault="00903EF1" w:rsidP="00143332">
      <w:pPr>
        <w:pStyle w:val="ListParagraph"/>
        <w:numPr>
          <w:ilvl w:val="0"/>
          <w:numId w:val="7"/>
        </w:numPr>
      </w:pPr>
      <w:r>
        <w:t>Tên</w:t>
      </w:r>
    </w:p>
    <w:p w14:paraId="3735932E" w14:textId="055B9E86" w:rsidR="00295DF0" w:rsidRDefault="00295DF0" w:rsidP="00143332">
      <w:pPr>
        <w:pStyle w:val="ListParagraph"/>
        <w:numPr>
          <w:ilvl w:val="0"/>
          <w:numId w:val="7"/>
        </w:numPr>
      </w:pPr>
      <w:r>
        <w:t>Ngày bổn mạng theo định dạng Ngày/Tháng</w:t>
      </w:r>
    </w:p>
    <w:p w14:paraId="335371A0" w14:textId="257A2B09" w:rsidR="00FE7FB3" w:rsidRDefault="004D5A0E" w:rsidP="00143332">
      <w:pPr>
        <w:pStyle w:val="ListParagraph"/>
        <w:numPr>
          <w:ilvl w:val="0"/>
          <w:numId w:val="7"/>
        </w:numPr>
      </w:pPr>
      <w:r>
        <w:t>Khu vực</w:t>
      </w:r>
    </w:p>
    <w:p w14:paraId="3BF82A8E" w14:textId="22A3A1D3" w:rsidR="004D5A0E" w:rsidRDefault="004D5A0E" w:rsidP="00143332">
      <w:pPr>
        <w:pStyle w:val="ListParagraph"/>
        <w:numPr>
          <w:ilvl w:val="0"/>
          <w:numId w:val="7"/>
        </w:numPr>
      </w:pPr>
      <w:r>
        <w:t>Quốc gia</w:t>
      </w:r>
    </w:p>
    <w:p w14:paraId="6B5E921F" w14:textId="6009AB6A" w:rsidR="004712DB" w:rsidRDefault="00A65746" w:rsidP="00143332">
      <w:pPr>
        <w:pStyle w:val="ListParagraph"/>
        <w:numPr>
          <w:ilvl w:val="0"/>
          <w:numId w:val="7"/>
        </w:numPr>
      </w:pPr>
      <w:r>
        <w:t>Thông tin địa chỉ, giáo sứ, email, số điện thoại, v.v.v.</w:t>
      </w:r>
    </w:p>
    <w:p w14:paraId="776E460B" w14:textId="1F5D52A7" w:rsidR="00295DF0" w:rsidRDefault="00295DF0" w:rsidP="00143332">
      <w:pPr>
        <w:pStyle w:val="ListParagraph"/>
        <w:numPr>
          <w:ilvl w:val="0"/>
          <w:numId w:val="7"/>
        </w:numPr>
      </w:pPr>
      <w:r>
        <w:t>Tình trạng: Đang hoạt động, Đang xây dựng, v.v.v</w:t>
      </w:r>
    </w:p>
    <w:p w14:paraId="453810DB" w14:textId="133539C5" w:rsidR="00295DF0" w:rsidRDefault="00295DF0" w:rsidP="00143332">
      <w:pPr>
        <w:pStyle w:val="ListParagraph"/>
        <w:numPr>
          <w:ilvl w:val="0"/>
          <w:numId w:val="7"/>
        </w:numPr>
      </w:pPr>
      <w:r>
        <w:t>Sứ vụ: Cô nhi, Khiếm thị, v.v.v.</w:t>
      </w:r>
    </w:p>
    <w:p w14:paraId="25C82183" w14:textId="2AF323FB" w:rsidR="00295DF0" w:rsidRDefault="00295DF0" w:rsidP="00143332">
      <w:pPr>
        <w:pStyle w:val="ListParagraph"/>
        <w:numPr>
          <w:ilvl w:val="0"/>
          <w:numId w:val="7"/>
        </w:numPr>
      </w:pPr>
      <w:r>
        <w:t>Cộng đoàn quản lý (Cộng đoàn cha) nếu có</w:t>
      </w:r>
    </w:p>
    <w:p w14:paraId="4EBF4563" w14:textId="66A56DDB" w:rsidR="00295DF0" w:rsidRDefault="00295DF0" w:rsidP="00143332">
      <w:pPr>
        <w:pStyle w:val="ListParagraph"/>
        <w:numPr>
          <w:ilvl w:val="0"/>
          <w:numId w:val="7"/>
        </w:numPr>
      </w:pPr>
      <w:r>
        <w:t>Tổng phụ trách hiện tại</w:t>
      </w:r>
    </w:p>
    <w:p w14:paraId="172575E8" w14:textId="77777777" w:rsidR="005A3BB5" w:rsidRDefault="005A3BB5" w:rsidP="005A3BB5">
      <w:pPr>
        <w:pStyle w:val="Heading3"/>
      </w:pPr>
      <w:bookmarkStart w:id="72" w:name="_Toc152798831"/>
      <w:r>
        <w:t>Nhập dữ liệu từ tập tin</w:t>
      </w:r>
      <w:bookmarkEnd w:id="72"/>
    </w:p>
    <w:p w14:paraId="132906C6" w14:textId="28780589" w:rsidR="005A3BB5" w:rsidRDefault="005A3BB5" w:rsidP="005A3BB5">
      <w:r>
        <w:t xml:space="preserve">Từ </w:t>
      </w:r>
      <w:r w:rsidRPr="00DF0810">
        <w:rPr>
          <w:i/>
          <w:iCs/>
        </w:rPr>
        <w:t>Thanh công cụ</w:t>
      </w:r>
      <w:r>
        <w:t xml:space="preserve">, chọn </w:t>
      </w:r>
      <w:r w:rsidRPr="00DF0810">
        <w:rPr>
          <w:i/>
          <w:iCs/>
        </w:rPr>
        <w:t>Nhập Dữ liệu</w:t>
      </w:r>
      <w:r>
        <w:t xml:space="preserve"> &gt; </w:t>
      </w:r>
      <w:r w:rsidRPr="00DF0810">
        <w:rPr>
          <w:i/>
          <w:iCs/>
        </w:rPr>
        <w:t xml:space="preserve">Danh sách </w:t>
      </w:r>
      <w:r w:rsidR="00083AA1">
        <w:rPr>
          <w:i/>
          <w:iCs/>
        </w:rPr>
        <w:t>Cộng đoàn</w:t>
      </w:r>
      <w:r>
        <w:t xml:space="preserve"> &gt; chọn tập tin để nhập</w:t>
      </w:r>
    </w:p>
    <w:p w14:paraId="27F583F7" w14:textId="216E7B80" w:rsidR="005A3BB5" w:rsidRDefault="005A3BB5" w:rsidP="005A3BB5">
      <w:r>
        <w:t xml:space="preserve">Hoặc nhất chuột phải vào màn hình </w:t>
      </w:r>
      <w:r w:rsidR="006A2F42" w:rsidRPr="006A2F42">
        <w:rPr>
          <w:i/>
          <w:iCs/>
        </w:rPr>
        <w:t>Cộng đoàn</w:t>
      </w:r>
      <w:r>
        <w:t xml:space="preserve">, chọn </w:t>
      </w:r>
      <w:r w:rsidRPr="00DF0810">
        <w:rPr>
          <w:i/>
          <w:iCs/>
        </w:rPr>
        <w:t>Nhập từ tập tin</w:t>
      </w:r>
    </w:p>
    <w:p w14:paraId="1DFE1559" w14:textId="77521BCF" w:rsidR="00C57FAD" w:rsidRPr="00C57FAD" w:rsidRDefault="00C57FAD" w:rsidP="005A3BB5">
      <w:r>
        <w:t>Hiện ứng dụng chỉ hỗ trợ nhập từ tập tin Excel (xls, xlsx)</w:t>
      </w:r>
    </w:p>
    <w:p w14:paraId="2A4D2C4F" w14:textId="3A46C7B5" w:rsidR="00E52B99" w:rsidRDefault="00D75681" w:rsidP="007846D1">
      <w:pPr>
        <w:jc w:val="center"/>
      </w:pPr>
      <w:r>
        <w:rPr>
          <w:noProof/>
        </w:rPr>
        <mc:AlternateContent>
          <mc:Choice Requires="wps">
            <w:drawing>
              <wp:anchor distT="0" distB="0" distL="114300" distR="114300" simplePos="0" relativeHeight="251736064" behindDoc="0" locked="0" layoutInCell="1" allowOverlap="1" wp14:anchorId="7737F0D2" wp14:editId="58700A9F">
                <wp:simplePos x="0" y="0"/>
                <wp:positionH relativeFrom="column">
                  <wp:posOffset>1133785</wp:posOffset>
                </wp:positionH>
                <wp:positionV relativeFrom="paragraph">
                  <wp:posOffset>393881</wp:posOffset>
                </wp:positionV>
                <wp:extent cx="1139190" cy="391795"/>
                <wp:effectExtent l="0" t="0" r="702310" b="14605"/>
                <wp:wrapNone/>
                <wp:docPr id="191191316" name="Line Callout 2 1"/>
                <wp:cNvGraphicFramePr/>
                <a:graphic xmlns:a="http://schemas.openxmlformats.org/drawingml/2006/main">
                  <a:graphicData uri="http://schemas.microsoft.com/office/word/2010/wordprocessingShape">
                    <wps:wsp>
                      <wps:cNvSpPr/>
                      <wps:spPr>
                        <a:xfrm flipH="1">
                          <a:off x="0" y="0"/>
                          <a:ext cx="1139190" cy="391795"/>
                        </a:xfrm>
                        <a:prstGeom prst="borderCallout2">
                          <a:avLst>
                            <a:gd name="adj1" fmla="val 61759"/>
                            <a:gd name="adj2" fmla="val -153"/>
                            <a:gd name="adj3" fmla="val 37513"/>
                            <a:gd name="adj4" fmla="val -30352"/>
                            <a:gd name="adj5" fmla="val 27829"/>
                            <a:gd name="adj6" fmla="val -57246"/>
                          </a:avLst>
                        </a:prstGeom>
                        <a:solidFill>
                          <a:schemeClr val="lt1"/>
                        </a:solidFill>
                        <a:ln w="6350">
                          <a:solidFill>
                            <a:srgbClr val="FF0000"/>
                          </a:solidFill>
                          <a:headEnd type="oval" w="sm" len="sm"/>
                          <a:tailEnd type="oval" w="sm" len="sm"/>
                        </a:ln>
                      </wps:spPr>
                      <wps:txbx>
                        <w:txbxContent>
                          <w:p w14:paraId="2A1B5F46" w14:textId="0FED42AC" w:rsidR="00D75681" w:rsidRDefault="00D75681" w:rsidP="00D75681">
                            <w:pPr>
                              <w:jc w:val="center"/>
                              <w:rPr>
                                <w:rFonts w:ascii="Calibri" w:eastAsia="SimSun" w:hAnsi="Calibri"/>
                                <w:sz w:val="16"/>
                                <w:szCs w:val="16"/>
                              </w:rPr>
                            </w:pPr>
                            <w:r>
                              <w:rPr>
                                <w:rFonts w:ascii="Calibri" w:eastAsia="SimSun" w:hAnsi="Calibri"/>
                                <w:sz w:val="16"/>
                                <w:szCs w:val="16"/>
                              </w:rPr>
                              <w:t>Nhập danh sách Cộng đoàn</w:t>
                            </w:r>
                          </w:p>
                        </w:txbxContent>
                      </wps:txbx>
                      <wps:bodyPr rot="0" spcFirstLastPara="0" vert="horz" wrap="square" lIns="45720" tIns="45720" rIns="4572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7F0D2" id="_x0000_s1101" type="#_x0000_t48" style="position:absolute;left:0;text-align:left;margin-left:89.25pt;margin-top:31pt;width:89.7pt;height:30.85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" adj="-12365,6011,-6556,8103,-33,13340" fillcolor="white [3201]" strokecolor="red" strokeweight=".5pt">
                <v:stroke startarrow="oval" startarrowwidth="narrow" startarrowlength="short" endarrow="oval" endarrowwidth="narrow" endarrowlength="short"/>
                <v:textbox inset="3.6pt,,3.6pt">
                  <w:txbxContent>
                    <w:p w14:paraId="2A1B5F46" w14:textId="0FED42AC" w:rsidR="00D75681" w:rsidRDefault="00D75681" w:rsidP="00D75681">
                      <w:pPr>
                        <w:jc w:val="center"/>
                        <w:rPr>
                          <w:rFonts w:ascii="Calibri" w:eastAsia="SimSun" w:hAnsi="Calibri"/>
                          <w:sz w:val="16"/>
                          <w:szCs w:val="16"/>
                        </w:rPr>
                      </w:pPr>
                      <w:r>
                        <w:rPr>
                          <w:rFonts w:ascii="Calibri" w:eastAsia="SimSun" w:hAnsi="Calibri"/>
                          <w:sz w:val="16"/>
                          <w:szCs w:val="16"/>
                        </w:rPr>
                        <w:t>Nhập danh sách Cộng đoàn</w:t>
                      </w:r>
                    </w:p>
                  </w:txbxContent>
                </v:textbox>
              </v:shape>
            </w:pict>
          </mc:Fallback>
        </mc:AlternateContent>
      </w:r>
      <w:r w:rsidRPr="00D75681">
        <w:rPr>
          <w:noProof/>
        </w:rPr>
        <w:drawing>
          <wp:inline distT="0" distB="0" distL="0" distR="0" wp14:anchorId="1E6C73C2" wp14:editId="03D5C79A">
            <wp:extent cx="4102013" cy="1164373"/>
            <wp:effectExtent l="0" t="0" r="635" b="4445"/>
            <wp:docPr id="97600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08428"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4102013" cy="1164373"/>
                    </a:xfrm>
                    <a:prstGeom prst="rect">
                      <a:avLst/>
                    </a:prstGeom>
                  </pic:spPr>
                </pic:pic>
              </a:graphicData>
            </a:graphic>
          </wp:inline>
        </w:drawing>
      </w:r>
    </w:p>
    <w:p w14:paraId="2C102268" w14:textId="71422A62" w:rsidR="00E52B99" w:rsidRDefault="00F84C2A" w:rsidP="007846D1">
      <w:pPr>
        <w:jc w:val="center"/>
      </w:pPr>
      <w:r>
        <w:rPr>
          <w:noProof/>
        </w:rPr>
        <mc:AlternateContent>
          <mc:Choice Requires="wps">
            <w:drawing>
              <wp:anchor distT="0" distB="0" distL="114300" distR="114300" simplePos="0" relativeHeight="251738112" behindDoc="0" locked="0" layoutInCell="1" allowOverlap="1" wp14:anchorId="1260E13F" wp14:editId="1044B135">
                <wp:simplePos x="0" y="0"/>
                <wp:positionH relativeFrom="column">
                  <wp:posOffset>1794424</wp:posOffset>
                </wp:positionH>
                <wp:positionV relativeFrom="paragraph">
                  <wp:posOffset>849663</wp:posOffset>
                </wp:positionV>
                <wp:extent cx="1139190" cy="391795"/>
                <wp:effectExtent l="0" t="0" r="422910" b="90805"/>
                <wp:wrapNone/>
                <wp:docPr id="56876276" name="Line Callout 2 1"/>
                <wp:cNvGraphicFramePr/>
                <a:graphic xmlns:a="http://schemas.openxmlformats.org/drawingml/2006/main">
                  <a:graphicData uri="http://schemas.microsoft.com/office/word/2010/wordprocessingShape">
                    <wps:wsp>
                      <wps:cNvSpPr/>
                      <wps:spPr>
                        <a:xfrm flipH="1">
                          <a:off x="0" y="0"/>
                          <a:ext cx="1139190" cy="391795"/>
                        </a:xfrm>
                        <a:prstGeom prst="borderCallout2">
                          <a:avLst>
                            <a:gd name="adj1" fmla="val 61759"/>
                            <a:gd name="adj2" fmla="val -153"/>
                            <a:gd name="adj3" fmla="val 83137"/>
                            <a:gd name="adj4" fmla="val -18885"/>
                            <a:gd name="adj5" fmla="val 113814"/>
                            <a:gd name="adj6" fmla="val -33709"/>
                          </a:avLst>
                        </a:prstGeom>
                        <a:solidFill>
                          <a:schemeClr val="lt1"/>
                        </a:solidFill>
                        <a:ln w="6350">
                          <a:solidFill>
                            <a:srgbClr val="FF0000"/>
                          </a:solidFill>
                          <a:headEnd type="oval" w="sm" len="sm"/>
                          <a:tailEnd type="oval" w="sm" len="sm"/>
                        </a:ln>
                      </wps:spPr>
                      <wps:txbx>
                        <w:txbxContent>
                          <w:p w14:paraId="6B7DCD80" w14:textId="77777777" w:rsidR="00F84C2A" w:rsidRDefault="00F84C2A" w:rsidP="00F84C2A">
                            <w:pPr>
                              <w:jc w:val="center"/>
                              <w:rPr>
                                <w:rFonts w:ascii="Calibri" w:eastAsia="SimSun" w:hAnsi="Calibri"/>
                                <w:sz w:val="16"/>
                                <w:szCs w:val="16"/>
                              </w:rPr>
                            </w:pPr>
                            <w:r>
                              <w:rPr>
                                <w:rFonts w:ascii="Calibri" w:eastAsia="SimSun" w:hAnsi="Calibri"/>
                                <w:sz w:val="16"/>
                                <w:szCs w:val="16"/>
                              </w:rPr>
                              <w:t>Nhập danh sách Cộng đoàn</w:t>
                            </w:r>
                          </w:p>
                        </w:txbxContent>
                      </wps:txbx>
                      <wps:bodyPr rot="0" spcFirstLastPara="0" vert="horz" wrap="square" lIns="45720" tIns="45720" rIns="4572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0E13F" id="_x0000_s1102" type="#_x0000_t48" style="position:absolute;left:0;text-align:left;margin-left:141.3pt;margin-top:66.9pt;width:89.7pt;height:30.8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" adj="-7281,24584,-4079,17958,-33,13340" fillcolor="white [3201]" strokecolor="red" strokeweight=".5pt">
                <v:stroke startarrow="oval" startarrowwidth="narrow" startarrowlength="short" endarrow="oval" endarrowwidth="narrow" endarrowlength="short"/>
                <v:textbox inset="3.6pt,,3.6pt">
                  <w:txbxContent>
                    <w:p w14:paraId="6B7DCD80" w14:textId="77777777" w:rsidR="00F84C2A" w:rsidRDefault="00F84C2A" w:rsidP="00F84C2A">
                      <w:pPr>
                        <w:jc w:val="center"/>
                        <w:rPr>
                          <w:rFonts w:ascii="Calibri" w:eastAsia="SimSun" w:hAnsi="Calibri"/>
                          <w:sz w:val="16"/>
                          <w:szCs w:val="16"/>
                        </w:rPr>
                      </w:pPr>
                      <w:r>
                        <w:rPr>
                          <w:rFonts w:ascii="Calibri" w:eastAsia="SimSun" w:hAnsi="Calibri"/>
                          <w:sz w:val="16"/>
                          <w:szCs w:val="16"/>
                        </w:rPr>
                        <w:t>Nhập danh sách Cộng đoàn</w:t>
                      </w:r>
                    </w:p>
                  </w:txbxContent>
                </v:textbox>
                <o:callout v:ext="edit" minusy="t"/>
              </v:shape>
            </w:pict>
          </mc:Fallback>
        </mc:AlternateContent>
      </w:r>
      <w:r w:rsidR="0012733F" w:rsidRPr="0012733F">
        <w:rPr>
          <w:noProof/>
        </w:rPr>
        <w:drawing>
          <wp:inline distT="0" distB="0" distL="0" distR="0" wp14:anchorId="59172C85" wp14:editId="68E8E9A5">
            <wp:extent cx="2956331" cy="1443422"/>
            <wp:effectExtent l="0" t="0" r="3175" b="4445"/>
            <wp:docPr id="2046450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50048" name="Picture 1" descr="A screenshot of a computer&#10;&#10;Description automatically generated"/>
                    <pic:cNvPicPr/>
                  </pic:nvPicPr>
                  <pic:blipFill>
                    <a:blip r:embed="rId50"/>
                    <a:stretch>
                      <a:fillRect/>
                    </a:stretch>
                  </pic:blipFill>
                  <pic:spPr>
                    <a:xfrm>
                      <a:off x="0" y="0"/>
                      <a:ext cx="2963809" cy="1447073"/>
                    </a:xfrm>
                    <a:prstGeom prst="rect">
                      <a:avLst/>
                    </a:prstGeom>
                  </pic:spPr>
                </pic:pic>
              </a:graphicData>
            </a:graphic>
          </wp:inline>
        </w:drawing>
      </w:r>
    </w:p>
    <w:p w14:paraId="7959C16E" w14:textId="450C1B78" w:rsidR="00A850C1" w:rsidRDefault="00A850C1" w:rsidP="00A850C1">
      <w:pPr>
        <w:pStyle w:val="Caption"/>
        <w:jc w:val="center"/>
      </w:pPr>
      <w:bookmarkStart w:id="73" w:name="_Toc152798871"/>
      <w:r>
        <w:t xml:space="preserve">Hình </w:t>
      </w:r>
      <w:fldSimple w:instr=" STYLEREF 1 \s ">
        <w:r w:rsidR="00FA3583">
          <w:rPr>
            <w:noProof/>
          </w:rPr>
          <w:t>3</w:t>
        </w:r>
      </w:fldSimple>
      <w:r>
        <w:noBreakHyphen/>
      </w:r>
      <w:fldSimple w:instr=" SEQ Hình \* ARABIC \s 1 ">
        <w:r w:rsidR="00FA3583">
          <w:rPr>
            <w:noProof/>
          </w:rPr>
          <w:t>5</w:t>
        </w:r>
      </w:fldSimple>
      <w:r>
        <w:t xml:space="preserve"> Nhập cộng đoàn</w:t>
      </w:r>
      <w:bookmarkEnd w:id="73"/>
    </w:p>
    <w:p w14:paraId="6DD4B8E1" w14:textId="77777777" w:rsidR="00A850C1" w:rsidRDefault="00A850C1" w:rsidP="007846D1">
      <w:pPr>
        <w:jc w:val="center"/>
      </w:pPr>
    </w:p>
    <w:p w14:paraId="3ECF25AC" w14:textId="77777777" w:rsidR="00425104" w:rsidRDefault="00425104" w:rsidP="007846D1">
      <w:pPr>
        <w:jc w:val="center"/>
      </w:pPr>
    </w:p>
    <w:p w14:paraId="39109997" w14:textId="4EF8CD84" w:rsidR="0012733F" w:rsidRDefault="008105F4" w:rsidP="007846D1">
      <w:pPr>
        <w:jc w:val="center"/>
      </w:pPr>
      <w:r w:rsidRPr="008105F4">
        <w:rPr>
          <w:noProof/>
        </w:rPr>
        <w:lastRenderedPageBreak/>
        <w:drawing>
          <wp:inline distT="0" distB="0" distL="0" distR="0" wp14:anchorId="39F11121" wp14:editId="199505EC">
            <wp:extent cx="3293215" cy="2511780"/>
            <wp:effectExtent l="0" t="0" r="0" b="3175"/>
            <wp:docPr id="2123978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78958" name="Picture 1" descr="A screenshot of a computer&#10;&#10;Description automatically generated"/>
                    <pic:cNvPicPr/>
                  </pic:nvPicPr>
                  <pic:blipFill>
                    <a:blip r:embed="rId51"/>
                    <a:stretch>
                      <a:fillRect/>
                    </a:stretch>
                  </pic:blipFill>
                  <pic:spPr>
                    <a:xfrm>
                      <a:off x="0" y="0"/>
                      <a:ext cx="3301641" cy="2518207"/>
                    </a:xfrm>
                    <a:prstGeom prst="rect">
                      <a:avLst/>
                    </a:prstGeom>
                  </pic:spPr>
                </pic:pic>
              </a:graphicData>
            </a:graphic>
          </wp:inline>
        </w:drawing>
      </w:r>
    </w:p>
    <w:p w14:paraId="37D74A8E" w14:textId="054E12C5" w:rsidR="00F44C2B" w:rsidRDefault="00F44C2B" w:rsidP="00F44C2B">
      <w:pPr>
        <w:pStyle w:val="Caption"/>
        <w:jc w:val="center"/>
      </w:pPr>
      <w:bookmarkStart w:id="74" w:name="_Toc152798872"/>
      <w:r>
        <w:t xml:space="preserve">Hình </w:t>
      </w:r>
      <w:fldSimple w:instr=" STYLEREF 1 \s ">
        <w:r w:rsidR="00FA3583">
          <w:rPr>
            <w:noProof/>
          </w:rPr>
          <w:t>3</w:t>
        </w:r>
      </w:fldSimple>
      <w:r>
        <w:noBreakHyphen/>
      </w:r>
      <w:fldSimple w:instr=" SEQ Hình \* ARABIC \s 1 ">
        <w:r w:rsidR="00FA3583">
          <w:rPr>
            <w:noProof/>
          </w:rPr>
          <w:t>6</w:t>
        </w:r>
      </w:fldSimple>
      <w:r>
        <w:t xml:space="preserve"> Nhập cộng đoàn – chọn tập tin nhập</w:t>
      </w:r>
      <w:bookmarkEnd w:id="74"/>
    </w:p>
    <w:p w14:paraId="74889C0B" w14:textId="77777777" w:rsidR="00F44C2B" w:rsidRDefault="00F44C2B" w:rsidP="007846D1">
      <w:pPr>
        <w:jc w:val="center"/>
      </w:pPr>
    </w:p>
    <w:p w14:paraId="7269C0C9" w14:textId="6FEA68D3" w:rsidR="006E3FDD" w:rsidRDefault="00B73233" w:rsidP="007846D1">
      <w:pPr>
        <w:jc w:val="center"/>
      </w:pPr>
      <w:r>
        <w:rPr>
          <w:noProof/>
        </w:rPr>
        <mc:AlternateContent>
          <mc:Choice Requires="wps">
            <w:drawing>
              <wp:anchor distT="0" distB="0" distL="114300" distR="114300" simplePos="0" relativeHeight="251740160" behindDoc="0" locked="0" layoutInCell="1" allowOverlap="1" wp14:anchorId="0EC4595F" wp14:editId="2BD286D2">
                <wp:simplePos x="0" y="0"/>
                <wp:positionH relativeFrom="column">
                  <wp:posOffset>2316556</wp:posOffset>
                </wp:positionH>
                <wp:positionV relativeFrom="paragraph">
                  <wp:posOffset>2324386</wp:posOffset>
                </wp:positionV>
                <wp:extent cx="1139190" cy="391795"/>
                <wp:effectExtent l="533400" t="0" r="16510" b="497205"/>
                <wp:wrapNone/>
                <wp:docPr id="1070506598" name="Line Callout 2 1"/>
                <wp:cNvGraphicFramePr/>
                <a:graphic xmlns:a="http://schemas.openxmlformats.org/drawingml/2006/main">
                  <a:graphicData uri="http://schemas.microsoft.com/office/word/2010/wordprocessingShape">
                    <wps:wsp>
                      <wps:cNvSpPr/>
                      <wps:spPr>
                        <a:xfrm flipH="1">
                          <a:off x="0" y="0"/>
                          <a:ext cx="1139190" cy="391795"/>
                        </a:xfrm>
                        <a:prstGeom prst="borderCallout2">
                          <a:avLst>
                            <a:gd name="adj1" fmla="val 105629"/>
                            <a:gd name="adj2" fmla="val 85546"/>
                            <a:gd name="adj3" fmla="val 141045"/>
                            <a:gd name="adj4" fmla="val 121131"/>
                            <a:gd name="adj5" fmla="val 217347"/>
                            <a:gd name="adj6" fmla="val 144328"/>
                          </a:avLst>
                        </a:prstGeom>
                        <a:solidFill>
                          <a:schemeClr val="lt1"/>
                        </a:solidFill>
                        <a:ln w="6350">
                          <a:solidFill>
                            <a:srgbClr val="FF0000"/>
                          </a:solidFill>
                          <a:headEnd type="oval" w="sm" len="sm"/>
                          <a:tailEnd type="oval" w="sm" len="sm"/>
                        </a:ln>
                      </wps:spPr>
                      <wps:txbx>
                        <w:txbxContent>
                          <w:p w14:paraId="1C2915C9" w14:textId="1FDF2EDF" w:rsidR="00B73233" w:rsidRDefault="00B73233" w:rsidP="00B73233">
                            <w:pPr>
                              <w:jc w:val="center"/>
                              <w:rPr>
                                <w:rFonts w:ascii="Calibri" w:eastAsia="SimSun" w:hAnsi="Calibri"/>
                                <w:sz w:val="16"/>
                                <w:szCs w:val="16"/>
                              </w:rPr>
                            </w:pPr>
                            <w:r>
                              <w:rPr>
                                <w:rFonts w:ascii="Calibri" w:eastAsia="SimSun" w:hAnsi="Calibri"/>
                                <w:sz w:val="16"/>
                                <w:szCs w:val="16"/>
                              </w:rPr>
                              <w:t>Chọn Tất cả</w:t>
                            </w:r>
                          </w:p>
                        </w:txbxContent>
                      </wps:txbx>
                      <wps:bodyPr rot="0" spcFirstLastPara="0" vert="horz" wrap="square" lIns="45720" tIns="45720" rIns="4572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4595F" id="_x0000_s1103" type="#_x0000_t48" style="position:absolute;left:0;text-align:left;margin-left:182.4pt;margin-top:183pt;width:89.7pt;height:30.8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" adj="31175,46947,26164,30466,18478,22816" fillcolor="white [3201]" strokecolor="red" strokeweight=".5pt">
                <v:stroke startarrow="oval" startarrowwidth="narrow" startarrowlength="short" endarrow="oval" endarrowwidth="narrow" endarrowlength="short"/>
                <v:textbox inset="3.6pt,,3.6pt">
                  <w:txbxContent>
                    <w:p w14:paraId="1C2915C9" w14:textId="1FDF2EDF" w:rsidR="00B73233" w:rsidRDefault="00B73233" w:rsidP="00B73233">
                      <w:pPr>
                        <w:jc w:val="center"/>
                        <w:rPr>
                          <w:rFonts w:ascii="Calibri" w:eastAsia="SimSun" w:hAnsi="Calibri"/>
                          <w:sz w:val="16"/>
                          <w:szCs w:val="16"/>
                        </w:rPr>
                      </w:pPr>
                      <w:r>
                        <w:rPr>
                          <w:rFonts w:ascii="Calibri" w:eastAsia="SimSun" w:hAnsi="Calibri"/>
                          <w:sz w:val="16"/>
                          <w:szCs w:val="16"/>
                        </w:rPr>
                        <w:t>Chọn Tất cả</w:t>
                      </w:r>
                    </w:p>
                  </w:txbxContent>
                </v:textbox>
                <o:callout v:ext="edit" minusx="t" minusy="t"/>
              </v:shape>
            </w:pict>
          </mc:Fallback>
        </mc:AlternateContent>
      </w:r>
      <w:r w:rsidR="006E3FDD" w:rsidRPr="006E3FDD">
        <w:rPr>
          <w:noProof/>
        </w:rPr>
        <w:drawing>
          <wp:inline distT="0" distB="0" distL="0" distR="0" wp14:anchorId="28587068" wp14:editId="1F268223">
            <wp:extent cx="3011332" cy="3392574"/>
            <wp:effectExtent l="0" t="0" r="0" b="0"/>
            <wp:docPr id="1719565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65365" name="Picture 1" descr="A screenshot of a computer&#10;&#10;Description automatically generated"/>
                    <pic:cNvPicPr/>
                  </pic:nvPicPr>
                  <pic:blipFill>
                    <a:blip r:embed="rId52"/>
                    <a:stretch>
                      <a:fillRect/>
                    </a:stretch>
                  </pic:blipFill>
                  <pic:spPr>
                    <a:xfrm>
                      <a:off x="0" y="0"/>
                      <a:ext cx="3023690" cy="3406497"/>
                    </a:xfrm>
                    <a:prstGeom prst="rect">
                      <a:avLst/>
                    </a:prstGeom>
                  </pic:spPr>
                </pic:pic>
              </a:graphicData>
            </a:graphic>
          </wp:inline>
        </w:drawing>
      </w:r>
    </w:p>
    <w:p w14:paraId="10440BBF" w14:textId="188FB2DD" w:rsidR="00644140" w:rsidRDefault="00FE2225" w:rsidP="00FE2225">
      <w:pPr>
        <w:pStyle w:val="Caption"/>
        <w:jc w:val="center"/>
      </w:pPr>
      <w:bookmarkStart w:id="75" w:name="_Toc152798873"/>
      <w:r>
        <w:t xml:space="preserve">Hình </w:t>
      </w:r>
      <w:fldSimple w:instr=" STYLEREF 1 \s ">
        <w:r w:rsidR="00FA3583">
          <w:rPr>
            <w:noProof/>
          </w:rPr>
          <w:t>3</w:t>
        </w:r>
      </w:fldSimple>
      <w:r>
        <w:noBreakHyphen/>
      </w:r>
      <w:fldSimple w:instr=" SEQ Hình \* ARABIC \s 1 ">
        <w:r w:rsidR="00FA3583">
          <w:rPr>
            <w:noProof/>
          </w:rPr>
          <w:t>7</w:t>
        </w:r>
      </w:fldSimple>
      <w:r>
        <w:t xml:space="preserve"> Nhập cộng đoàn – Chọn Cộng đoàn</w:t>
      </w:r>
      <w:bookmarkEnd w:id="75"/>
    </w:p>
    <w:p w14:paraId="5529F774" w14:textId="77777777" w:rsidR="00644140" w:rsidRDefault="00644140" w:rsidP="00644140"/>
    <w:p w14:paraId="3416C44E" w14:textId="629EC352" w:rsidR="00983757" w:rsidRDefault="00BC3E11" w:rsidP="00644140">
      <w:r>
        <w:rPr>
          <w:noProof/>
        </w:rPr>
        <w:lastRenderedPageBreak/>
        <mc:AlternateContent>
          <mc:Choice Requires="wps">
            <w:drawing>
              <wp:anchor distT="0" distB="0" distL="114300" distR="114300" simplePos="0" relativeHeight="251745280" behindDoc="0" locked="0" layoutInCell="1" allowOverlap="1" wp14:anchorId="612006D5" wp14:editId="627C3A3C">
                <wp:simplePos x="0" y="0"/>
                <wp:positionH relativeFrom="column">
                  <wp:posOffset>2417569</wp:posOffset>
                </wp:positionH>
                <wp:positionV relativeFrom="paragraph">
                  <wp:posOffset>1286358</wp:posOffset>
                </wp:positionV>
                <wp:extent cx="1982346" cy="503823"/>
                <wp:effectExtent l="977900" t="279400" r="12065" b="17145"/>
                <wp:wrapNone/>
                <wp:docPr id="29432325" name="Line Callout 2 5"/>
                <wp:cNvGraphicFramePr/>
                <a:graphic xmlns:a="http://schemas.openxmlformats.org/drawingml/2006/main">
                  <a:graphicData uri="http://schemas.microsoft.com/office/word/2010/wordprocessingShape">
                    <wps:wsp>
                      <wps:cNvSpPr/>
                      <wps:spPr>
                        <a:xfrm>
                          <a:off x="0" y="0"/>
                          <a:ext cx="1982346" cy="503823"/>
                        </a:xfrm>
                        <a:prstGeom prst="borderCallout2">
                          <a:avLst>
                            <a:gd name="adj1" fmla="val 87409"/>
                            <a:gd name="adj2" fmla="val -1847"/>
                            <a:gd name="adj3" fmla="val 36190"/>
                            <a:gd name="adj4" fmla="val -21341"/>
                            <a:gd name="adj5" fmla="val -51155"/>
                            <a:gd name="adj6" fmla="val -48017"/>
                          </a:avLst>
                        </a:prstGeom>
                        <a:solidFill>
                          <a:schemeClr val="lt1"/>
                        </a:solidFill>
                        <a:ln w="6350">
                          <a:solidFill>
                            <a:srgbClr val="FF0000"/>
                          </a:solidFill>
                          <a:headEnd type="oval" w="sm" len="sm"/>
                          <a:tailEnd type="oval" w="sm" len="sm"/>
                        </a:ln>
                      </wps:spPr>
                      <wps:txbx>
                        <w:txbxContent>
                          <w:p w14:paraId="67F181B5" w14:textId="2C51C0A3" w:rsidR="00BC3E11" w:rsidRPr="00A640F8" w:rsidRDefault="00BC3E11" w:rsidP="00BC3E11">
                            <w:pPr>
                              <w:jc w:val="center"/>
                              <w:rPr>
                                <w:sz w:val="16"/>
                                <w:szCs w:val="16"/>
                              </w:rPr>
                            </w:pPr>
                            <w:r>
                              <w:rPr>
                                <w:sz w:val="16"/>
                                <w:szCs w:val="16"/>
                              </w:rPr>
                              <w:t>Mã tình trạng, mã khu vực, mã quốc gia, mã tổng phụ trách là các mã định danh, cần giống với thông tin trên ứng dụng</w:t>
                            </w:r>
                          </w:p>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006D5" id="_x0000_s1104" type="#_x0000_t48" style="position:absolute;margin-left:190.35pt;margin-top:101.3pt;width:156.1pt;height:39.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" adj="-10372,-11049,-4610,7817,-399,18880" fillcolor="white [3201]" strokecolor="red" strokeweight=".5pt">
                <v:stroke startarrow="oval" startarrowwidth="narrow" startarrowlength="short" endarrow="oval" endarrowwidth="narrow" endarrowlength="short"/>
                <v:textbox inset="3.6pt,,3.6pt">
                  <w:txbxContent>
                    <w:p w14:paraId="67F181B5" w14:textId="2C51C0A3" w:rsidR="00BC3E11" w:rsidRPr="00A640F8" w:rsidRDefault="00BC3E11" w:rsidP="00BC3E11">
                      <w:pPr>
                        <w:jc w:val="center"/>
                        <w:rPr>
                          <w:sz w:val="16"/>
                          <w:szCs w:val="16"/>
                        </w:rPr>
                      </w:pPr>
                      <w:r>
                        <w:rPr>
                          <w:sz w:val="16"/>
                          <w:szCs w:val="16"/>
                        </w:rPr>
                        <w:t>Mã tình trạng, mã khu vực, mã quốc gia, mã tổng phụ trách là các mã định danh, cần giống với thông tin trên ứng dụng</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5F2802FA" wp14:editId="297F5EF1">
                <wp:simplePos x="0" y="0"/>
                <wp:positionH relativeFrom="column">
                  <wp:posOffset>4456268</wp:posOffset>
                </wp:positionH>
                <wp:positionV relativeFrom="paragraph">
                  <wp:posOffset>1379454</wp:posOffset>
                </wp:positionV>
                <wp:extent cx="1217930" cy="384175"/>
                <wp:effectExtent l="304800" t="457200" r="13970" b="9525"/>
                <wp:wrapNone/>
                <wp:docPr id="729037892" name="Line Callout 2 5"/>
                <wp:cNvGraphicFramePr/>
                <a:graphic xmlns:a="http://schemas.openxmlformats.org/drawingml/2006/main">
                  <a:graphicData uri="http://schemas.microsoft.com/office/word/2010/wordprocessingShape">
                    <wps:wsp>
                      <wps:cNvSpPr/>
                      <wps:spPr>
                        <a:xfrm>
                          <a:off x="0" y="0"/>
                          <a:ext cx="1217930" cy="384175"/>
                        </a:xfrm>
                        <a:prstGeom prst="borderCallout2">
                          <a:avLst>
                            <a:gd name="adj1" fmla="val -11018"/>
                            <a:gd name="adj2" fmla="val 4927"/>
                            <a:gd name="adj3" fmla="val -47921"/>
                            <a:gd name="adj4" fmla="val 2932"/>
                            <a:gd name="adj5" fmla="val -112000"/>
                            <a:gd name="adj6" fmla="val -23180"/>
                          </a:avLst>
                        </a:prstGeom>
                        <a:solidFill>
                          <a:schemeClr val="lt1"/>
                        </a:solidFill>
                        <a:ln w="6350">
                          <a:solidFill>
                            <a:srgbClr val="FF0000"/>
                          </a:solidFill>
                          <a:headEnd type="oval" w="sm" len="sm"/>
                          <a:tailEnd type="oval" w="sm" len="sm"/>
                        </a:ln>
                      </wps:spPr>
                      <wps:txbx>
                        <w:txbxContent>
                          <w:p w14:paraId="49040F13" w14:textId="77777777" w:rsidR="00BC3E11" w:rsidRPr="00A640F8" w:rsidRDefault="00BC3E11" w:rsidP="00BC3E11">
                            <w:pPr>
                              <w:jc w:val="center"/>
                              <w:rPr>
                                <w:sz w:val="16"/>
                                <w:szCs w:val="16"/>
                              </w:rPr>
                            </w:pPr>
                            <w:r>
                              <w:rPr>
                                <w:sz w:val="16"/>
                                <w:szCs w:val="16"/>
                              </w:rPr>
                              <w:t>2 hàng đầu là thông tin sẽ nhập vào, không xóa</w:t>
                            </w:r>
                          </w:p>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802FA" id="_x0000_s1105" type="#_x0000_t48" style="position:absolute;margin-left:350.9pt;margin-top:108.6pt;width:95.9pt;height:30.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" adj="-5007,-24192,633,-10351,1064,-2380" fillcolor="white [3201]" strokecolor="red" strokeweight=".5pt">
                <v:stroke startarrow="oval" startarrowwidth="narrow" startarrowlength="short" endarrow="oval" endarrowwidth="narrow" endarrowlength="short"/>
                <v:textbox inset="3.6pt,,3.6pt">
                  <w:txbxContent>
                    <w:p w14:paraId="49040F13" w14:textId="77777777" w:rsidR="00BC3E11" w:rsidRPr="00A640F8" w:rsidRDefault="00BC3E11" w:rsidP="00BC3E11">
                      <w:pPr>
                        <w:jc w:val="center"/>
                        <w:rPr>
                          <w:sz w:val="16"/>
                          <w:szCs w:val="16"/>
                        </w:rPr>
                      </w:pPr>
                      <w:r>
                        <w:rPr>
                          <w:sz w:val="16"/>
                          <w:szCs w:val="16"/>
                        </w:rPr>
                        <w:t>2 hàng đầu là thông tin sẽ nhập vào, không xóa</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6AA0FE56" wp14:editId="6B36172B">
                <wp:simplePos x="0" y="0"/>
                <wp:positionH relativeFrom="column">
                  <wp:posOffset>523278</wp:posOffset>
                </wp:positionH>
                <wp:positionV relativeFrom="paragraph">
                  <wp:posOffset>1379335</wp:posOffset>
                </wp:positionV>
                <wp:extent cx="1217930" cy="384175"/>
                <wp:effectExtent l="406400" t="114300" r="13970" b="9525"/>
                <wp:wrapNone/>
                <wp:docPr id="438989793" name="Line Callout 2 5"/>
                <wp:cNvGraphicFramePr/>
                <a:graphic xmlns:a="http://schemas.openxmlformats.org/drawingml/2006/main">
                  <a:graphicData uri="http://schemas.microsoft.com/office/word/2010/wordprocessingShape">
                    <wps:wsp>
                      <wps:cNvSpPr/>
                      <wps:spPr>
                        <a:xfrm>
                          <a:off x="0" y="0"/>
                          <a:ext cx="1217930" cy="384175"/>
                        </a:xfrm>
                        <a:prstGeom prst="borderCallout2">
                          <a:avLst>
                            <a:gd name="adj1" fmla="val 87409"/>
                            <a:gd name="adj2" fmla="val -1847"/>
                            <a:gd name="adj3" fmla="val 36190"/>
                            <a:gd name="adj4" fmla="val -21341"/>
                            <a:gd name="adj5" fmla="val -24311"/>
                            <a:gd name="adj6" fmla="val -31082"/>
                          </a:avLst>
                        </a:prstGeom>
                        <a:solidFill>
                          <a:schemeClr val="lt1"/>
                        </a:solidFill>
                        <a:ln w="6350">
                          <a:solidFill>
                            <a:srgbClr val="FF0000"/>
                          </a:solidFill>
                          <a:headEnd type="oval" w="sm" len="sm"/>
                          <a:tailEnd type="oval" w="sm" len="sm"/>
                        </a:ln>
                      </wps:spPr>
                      <wps:txbx>
                        <w:txbxContent>
                          <w:p w14:paraId="70069EB9" w14:textId="77777777" w:rsidR="00BC3E11" w:rsidRPr="00A640F8" w:rsidRDefault="00BC3E11" w:rsidP="00BC3E11">
                            <w:pPr>
                              <w:jc w:val="center"/>
                              <w:rPr>
                                <w:sz w:val="16"/>
                                <w:szCs w:val="16"/>
                              </w:rPr>
                            </w:pPr>
                            <w:r>
                              <w:rPr>
                                <w:sz w:val="16"/>
                                <w:szCs w:val="16"/>
                              </w:rPr>
                              <w:t>END: Đánh dấu kết thúc danh sách, không xóa</w:t>
                            </w:r>
                          </w:p>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0FE56" id="_x0000_s1106" type="#_x0000_t48" style="position:absolute;margin-left:41.2pt;margin-top:108.6pt;width:95.9pt;height:30.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" adj="-6714,-5251,-4610,7817,-399,18880" fillcolor="white [3201]" strokecolor="red" strokeweight=".5pt">
                <v:stroke startarrow="oval" startarrowwidth="narrow" startarrowlength="short" endarrow="oval" endarrowwidth="narrow" endarrowlength="short"/>
                <v:textbox inset="3.6pt,,3.6pt">
                  <w:txbxContent>
                    <w:p w14:paraId="70069EB9" w14:textId="77777777" w:rsidR="00BC3E11" w:rsidRPr="00A640F8" w:rsidRDefault="00BC3E11" w:rsidP="00BC3E11">
                      <w:pPr>
                        <w:jc w:val="center"/>
                        <w:rPr>
                          <w:sz w:val="16"/>
                          <w:szCs w:val="16"/>
                        </w:rPr>
                      </w:pPr>
                      <w:r>
                        <w:rPr>
                          <w:sz w:val="16"/>
                          <w:szCs w:val="16"/>
                        </w:rPr>
                        <w:t>END: Đánh dấu kết thúc danh sách, không xóa</w:t>
                      </w:r>
                    </w:p>
                  </w:txbxContent>
                </v:textbox>
              </v:shape>
            </w:pict>
          </mc:Fallback>
        </mc:AlternateContent>
      </w:r>
      <w:r w:rsidR="006C072F" w:rsidRPr="006C072F">
        <w:rPr>
          <w:noProof/>
        </w:rPr>
        <w:drawing>
          <wp:inline distT="0" distB="0" distL="0" distR="0" wp14:anchorId="1D88CB34" wp14:editId="0CCBED94">
            <wp:extent cx="5869446" cy="2117558"/>
            <wp:effectExtent l="0" t="0" r="0" b="3810"/>
            <wp:docPr id="28634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44166"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88606" cy="2124471"/>
                    </a:xfrm>
                    <a:prstGeom prst="rect">
                      <a:avLst/>
                    </a:prstGeom>
                  </pic:spPr>
                </pic:pic>
              </a:graphicData>
            </a:graphic>
          </wp:inline>
        </w:drawing>
      </w:r>
    </w:p>
    <w:p w14:paraId="69F82F02" w14:textId="7D361924" w:rsidR="00BB5015" w:rsidRDefault="00BB5015" w:rsidP="00BB5015">
      <w:pPr>
        <w:pStyle w:val="Caption"/>
        <w:jc w:val="center"/>
      </w:pPr>
      <w:bookmarkStart w:id="76" w:name="_Toc152798874"/>
      <w:r>
        <w:t xml:space="preserve">Hình </w:t>
      </w:r>
      <w:fldSimple w:instr=" STYLEREF 1 \s ">
        <w:r w:rsidR="00FA3583">
          <w:rPr>
            <w:noProof/>
          </w:rPr>
          <w:t>3</w:t>
        </w:r>
      </w:fldSimple>
      <w:r>
        <w:noBreakHyphen/>
      </w:r>
      <w:fldSimple w:instr=" SEQ Hình \* ARABIC \s 1 ">
        <w:r w:rsidR="00FA3583">
          <w:rPr>
            <w:noProof/>
          </w:rPr>
          <w:t>8</w:t>
        </w:r>
      </w:fldSimple>
      <w:r>
        <w:t xml:space="preserve"> Nhập cộng đoàn – Mẫu thông tin</w:t>
      </w:r>
      <w:bookmarkEnd w:id="76"/>
    </w:p>
    <w:p w14:paraId="1DBF9A02" w14:textId="51B5E020" w:rsidR="005314F3" w:rsidRDefault="005314F3" w:rsidP="00644140">
      <w:r>
        <w:t>Một số Lưu ý:</w:t>
      </w:r>
    </w:p>
    <w:p w14:paraId="1E3DCBE1" w14:textId="3E36F08C" w:rsidR="005314F3" w:rsidRDefault="005314F3" w:rsidP="005314F3">
      <w:pPr>
        <w:pStyle w:val="ListParagraph"/>
        <w:numPr>
          <w:ilvl w:val="0"/>
          <w:numId w:val="7"/>
        </w:numPr>
      </w:pPr>
      <w:r>
        <w:t>Kiểm tra thông tin Cộng đoàn sau khi nhập, đặc biệt trạng thái cộng đoàn có phù hợp hay không</w:t>
      </w:r>
    </w:p>
    <w:p w14:paraId="68E50AC5" w14:textId="319709CF" w:rsidR="00C826E1" w:rsidRDefault="00C826E1" w:rsidP="005314F3">
      <w:pPr>
        <w:pStyle w:val="ListParagraph"/>
        <w:numPr>
          <w:ilvl w:val="0"/>
          <w:numId w:val="7"/>
        </w:numPr>
      </w:pPr>
      <w:r>
        <w:t>Danh sách cần nhập phải là sheet đầu tiên trong tập tin</w:t>
      </w:r>
    </w:p>
    <w:p w14:paraId="1B72A4F3" w14:textId="77777777" w:rsidR="00170E2B" w:rsidRDefault="00170E2B" w:rsidP="00170E2B"/>
    <w:p w14:paraId="182ED0A0" w14:textId="77777777" w:rsidR="00170E2B" w:rsidRDefault="00170E2B" w:rsidP="00170E2B">
      <w:pPr>
        <w:pStyle w:val="Heading3"/>
      </w:pPr>
      <w:bookmarkStart w:id="77" w:name="_Toc152798832"/>
      <w:r>
        <w:t>Chỉnh sửa thông tin</w:t>
      </w:r>
      <w:bookmarkEnd w:id="77"/>
    </w:p>
    <w:p w14:paraId="57065580" w14:textId="61D834E1" w:rsidR="00170E2B" w:rsidRDefault="00170E2B" w:rsidP="00170E2B">
      <w:r>
        <w:t xml:space="preserve">Mở màn hình </w:t>
      </w:r>
      <w:r w:rsidR="00A449D0">
        <w:rPr>
          <w:i/>
          <w:iCs/>
        </w:rPr>
        <w:t>Cộng đoàn</w:t>
      </w:r>
      <w:r>
        <w:t xml:space="preserve">, chọn </w:t>
      </w:r>
      <w:r w:rsidR="00A449D0">
        <w:t xml:space="preserve">Cộng đoàn </w:t>
      </w:r>
      <w:r>
        <w:t xml:space="preserve">cần chỉnh sửa, chọn </w:t>
      </w:r>
      <w:r>
        <w:rPr>
          <w:i/>
          <w:iCs/>
        </w:rPr>
        <w:t>Chỉnh sửa</w:t>
      </w:r>
      <w:r>
        <w:t xml:space="preserve"> để chỉnh sửa thông tin. Chỉnh sửa thông tin và chọn Lưu</w:t>
      </w:r>
    </w:p>
    <w:p w14:paraId="37EAD53B" w14:textId="7230720E" w:rsidR="00170E2B" w:rsidRDefault="00BB5015" w:rsidP="00BB5015">
      <w:pPr>
        <w:jc w:val="center"/>
      </w:pPr>
      <w:r w:rsidRPr="00BB5015">
        <w:rPr>
          <w:noProof/>
        </w:rPr>
        <w:drawing>
          <wp:inline distT="0" distB="0" distL="0" distR="0" wp14:anchorId="47947760" wp14:editId="730C3624">
            <wp:extent cx="3249030" cy="2344439"/>
            <wp:effectExtent l="0" t="0" r="2540" b="5080"/>
            <wp:docPr id="1941373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73967" name="Picture 1" descr="A screenshot of a computer&#10;&#10;Description automatically generated"/>
                    <pic:cNvPicPr/>
                  </pic:nvPicPr>
                  <pic:blipFill>
                    <a:blip r:embed="rId54"/>
                    <a:stretch>
                      <a:fillRect/>
                    </a:stretch>
                  </pic:blipFill>
                  <pic:spPr>
                    <a:xfrm>
                      <a:off x="0" y="0"/>
                      <a:ext cx="3257019" cy="2350204"/>
                    </a:xfrm>
                    <a:prstGeom prst="rect">
                      <a:avLst/>
                    </a:prstGeom>
                  </pic:spPr>
                </pic:pic>
              </a:graphicData>
            </a:graphic>
          </wp:inline>
        </w:drawing>
      </w:r>
    </w:p>
    <w:p w14:paraId="16ED5038" w14:textId="27ECD644" w:rsidR="007A5D62" w:rsidRDefault="007A5D62" w:rsidP="007A5D62">
      <w:pPr>
        <w:pStyle w:val="Caption"/>
        <w:jc w:val="center"/>
      </w:pPr>
      <w:bookmarkStart w:id="78" w:name="_Toc152798875"/>
      <w:r>
        <w:t xml:space="preserve">Hình </w:t>
      </w:r>
      <w:fldSimple w:instr=" STYLEREF 1 \s ">
        <w:r w:rsidR="00FA3583">
          <w:rPr>
            <w:noProof/>
          </w:rPr>
          <w:t>3</w:t>
        </w:r>
      </w:fldSimple>
      <w:r>
        <w:noBreakHyphen/>
      </w:r>
      <w:fldSimple w:instr=" SEQ Hình \* ARABIC \s 1 ">
        <w:r w:rsidR="00FA3583">
          <w:rPr>
            <w:noProof/>
          </w:rPr>
          <w:t>9</w:t>
        </w:r>
      </w:fldSimple>
      <w:r>
        <w:t xml:space="preserve"> Chỉnh sửa Cộng đoàn</w:t>
      </w:r>
      <w:bookmarkEnd w:id="78"/>
    </w:p>
    <w:p w14:paraId="17B1B159" w14:textId="77777777" w:rsidR="007A5D62" w:rsidRDefault="007A5D62" w:rsidP="00BB5015">
      <w:pPr>
        <w:jc w:val="center"/>
      </w:pPr>
    </w:p>
    <w:p w14:paraId="699E1F30" w14:textId="7CB7FEC8" w:rsidR="00A9674C" w:rsidRDefault="009877EA" w:rsidP="00A9674C">
      <w:pPr>
        <w:pStyle w:val="Heading2"/>
      </w:pPr>
      <w:bookmarkStart w:id="79" w:name="_Toc152798833"/>
      <w:r>
        <w:lastRenderedPageBreak/>
        <w:t>Khác</w:t>
      </w:r>
      <w:bookmarkEnd w:id="79"/>
    </w:p>
    <w:p w14:paraId="2C8494E0" w14:textId="5B8DE3B1" w:rsidR="009976CB" w:rsidRDefault="00E932DF" w:rsidP="00E55221">
      <w:pPr>
        <w:pStyle w:val="Heading3"/>
      </w:pPr>
      <w:bookmarkStart w:id="80" w:name="_Toc152798834"/>
      <w:r>
        <w:t>D</w:t>
      </w:r>
      <w:r w:rsidR="00D84636">
        <w:t>anh sách phòng ban</w:t>
      </w:r>
      <w:bookmarkEnd w:id="80"/>
    </w:p>
    <w:p w14:paraId="1158955A" w14:textId="7E562C5A" w:rsidR="00E05EE7" w:rsidRDefault="00C62285" w:rsidP="00E05EE7">
      <w:pPr>
        <w:rPr>
          <w:i/>
          <w:iCs/>
        </w:rPr>
      </w:pPr>
      <w:r>
        <w:t xml:space="preserve">Để xem danh sách phòng ban của Cộng đoàn, Click chuộc phải vào Cộng đoàn &gt; </w:t>
      </w:r>
      <w:r>
        <w:rPr>
          <w:i/>
          <w:iCs/>
        </w:rPr>
        <w:t xml:space="preserve">Danh sách phòng ban </w:t>
      </w:r>
    </w:p>
    <w:p w14:paraId="71E8F4C9" w14:textId="185FE703" w:rsidR="00A92410" w:rsidRDefault="0004727B" w:rsidP="0004727B">
      <w:pPr>
        <w:jc w:val="center"/>
      </w:pPr>
      <w:r w:rsidRPr="0004727B">
        <w:rPr>
          <w:noProof/>
        </w:rPr>
        <w:drawing>
          <wp:inline distT="0" distB="0" distL="0" distR="0" wp14:anchorId="322E122B" wp14:editId="0EBBAA57">
            <wp:extent cx="3430719" cy="1626293"/>
            <wp:effectExtent l="0" t="0" r="0" b="0"/>
            <wp:docPr id="578220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20959" name="Picture 1" descr="A screenshot of a computer&#10;&#10;Description automatically generated"/>
                    <pic:cNvPicPr/>
                  </pic:nvPicPr>
                  <pic:blipFill>
                    <a:blip r:embed="rId55"/>
                    <a:stretch>
                      <a:fillRect/>
                    </a:stretch>
                  </pic:blipFill>
                  <pic:spPr>
                    <a:xfrm>
                      <a:off x="0" y="0"/>
                      <a:ext cx="3436398" cy="1628985"/>
                    </a:xfrm>
                    <a:prstGeom prst="rect">
                      <a:avLst/>
                    </a:prstGeom>
                  </pic:spPr>
                </pic:pic>
              </a:graphicData>
            </a:graphic>
          </wp:inline>
        </w:drawing>
      </w:r>
    </w:p>
    <w:p w14:paraId="37D0EBA2" w14:textId="3361C2A1" w:rsidR="0004727B" w:rsidRDefault="0004727B" w:rsidP="0004727B">
      <w:pPr>
        <w:jc w:val="center"/>
      </w:pPr>
      <w:r w:rsidRPr="0004727B">
        <w:rPr>
          <w:noProof/>
        </w:rPr>
        <w:drawing>
          <wp:inline distT="0" distB="0" distL="0" distR="0" wp14:anchorId="48745FDF" wp14:editId="4B19E8E3">
            <wp:extent cx="5012012" cy="876031"/>
            <wp:effectExtent l="0" t="0" r="0" b="635"/>
            <wp:docPr id="398158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58510" name="Picture 1" descr="A screenshot of a computer&#10;&#10;Description automatically generated"/>
                    <pic:cNvPicPr/>
                  </pic:nvPicPr>
                  <pic:blipFill>
                    <a:blip r:embed="rId56"/>
                    <a:stretch>
                      <a:fillRect/>
                    </a:stretch>
                  </pic:blipFill>
                  <pic:spPr>
                    <a:xfrm>
                      <a:off x="0" y="0"/>
                      <a:ext cx="5029400" cy="879070"/>
                    </a:xfrm>
                    <a:prstGeom prst="rect">
                      <a:avLst/>
                    </a:prstGeom>
                  </pic:spPr>
                </pic:pic>
              </a:graphicData>
            </a:graphic>
          </wp:inline>
        </w:drawing>
      </w:r>
    </w:p>
    <w:p w14:paraId="77176CC0" w14:textId="5B608E2A" w:rsidR="0083560A" w:rsidRDefault="0083560A" w:rsidP="0083560A">
      <w:pPr>
        <w:pStyle w:val="Caption"/>
        <w:jc w:val="center"/>
      </w:pPr>
      <w:bookmarkStart w:id="81" w:name="_Toc152798876"/>
      <w:r>
        <w:t xml:space="preserve">Hình </w:t>
      </w:r>
      <w:fldSimple w:instr=" STYLEREF 1 \s ">
        <w:r w:rsidR="00FA3583">
          <w:rPr>
            <w:noProof/>
          </w:rPr>
          <w:t>3</w:t>
        </w:r>
      </w:fldSimple>
      <w:r>
        <w:noBreakHyphen/>
      </w:r>
      <w:fldSimple w:instr=" SEQ Hình \* ARABIC \s 1 ">
        <w:r w:rsidR="00FA3583">
          <w:rPr>
            <w:noProof/>
          </w:rPr>
          <w:t>10</w:t>
        </w:r>
      </w:fldSimple>
      <w:r>
        <w:t xml:space="preserve"> Phòng ban Cộng đoàn</w:t>
      </w:r>
      <w:bookmarkEnd w:id="81"/>
    </w:p>
    <w:p w14:paraId="1B52F45F" w14:textId="5B0A4445" w:rsidR="0083560A" w:rsidRDefault="002A2C16" w:rsidP="0083560A">
      <w:r>
        <w:t>T</w:t>
      </w:r>
      <w:r w:rsidR="0083560A">
        <w:t>hêm thông tin, xóa, chỉnh sửa danh sách phòng ban của Cộng đoàn, click chuộc phải để chọn thao tác phù hợp</w:t>
      </w:r>
      <w:r w:rsidR="00A77330">
        <w:t>.</w:t>
      </w:r>
    </w:p>
    <w:p w14:paraId="31F647D0" w14:textId="609A3F8C" w:rsidR="00A77330" w:rsidRPr="0083560A" w:rsidRDefault="00A77330" w:rsidP="0083560A">
      <w:r>
        <w:t xml:space="preserve">Lưu ý: Nếu phòng ban không có trong danh sách, vào </w:t>
      </w:r>
      <w:r w:rsidRPr="00253030">
        <w:rPr>
          <w:i/>
          <w:iCs/>
        </w:rPr>
        <w:t>Thanh công cụ &gt; Khác &gt; Phòng ban</w:t>
      </w:r>
      <w:r>
        <w:t xml:space="preserve"> để thêm phòng ban tương ứng</w:t>
      </w:r>
    </w:p>
    <w:p w14:paraId="76546ED6" w14:textId="156DCDF7" w:rsidR="009C1D9D" w:rsidRDefault="009C1D9D" w:rsidP="009C1D9D">
      <w:pPr>
        <w:pStyle w:val="Heading3"/>
      </w:pPr>
      <w:bookmarkStart w:id="82" w:name="_Toc152798835"/>
      <w:r>
        <w:t>Danh sách quản lý</w:t>
      </w:r>
      <w:bookmarkEnd w:id="82"/>
    </w:p>
    <w:p w14:paraId="33442EF5" w14:textId="4CC73D9C" w:rsidR="003A0EEC" w:rsidRDefault="00C84DDA" w:rsidP="003A0EEC">
      <w:pPr>
        <w:rPr>
          <w:i/>
          <w:iCs/>
        </w:rPr>
      </w:pPr>
      <w:r>
        <w:t xml:space="preserve">Để xem </w:t>
      </w:r>
      <w:r>
        <w:rPr>
          <w:i/>
          <w:iCs/>
        </w:rPr>
        <w:t>Danh sách Quản lý</w:t>
      </w:r>
      <w:r>
        <w:t xml:space="preserve"> của Cộng đoàn (Tổng Phục Trách, v.v.v), Chọn Cộng đoàn </w:t>
      </w:r>
      <w:r>
        <w:rPr>
          <w:i/>
          <w:iCs/>
        </w:rPr>
        <w:t>&gt; click chuột phải &gt; Danh sách Quản lý</w:t>
      </w:r>
    </w:p>
    <w:p w14:paraId="0D78AF3C" w14:textId="309EA2BC" w:rsidR="00AB6982" w:rsidRDefault="00AB6982" w:rsidP="004C3F46">
      <w:pPr>
        <w:jc w:val="center"/>
      </w:pPr>
      <w:r w:rsidRPr="00AB6982">
        <w:rPr>
          <w:noProof/>
        </w:rPr>
        <w:drawing>
          <wp:inline distT="0" distB="0" distL="0" distR="0" wp14:anchorId="50D5C802" wp14:editId="0FBE168E">
            <wp:extent cx="2258763" cy="1347536"/>
            <wp:effectExtent l="0" t="0" r="1905" b="0"/>
            <wp:docPr id="2143696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96383" name="Picture 1" descr="A screenshot of a computer&#10;&#10;Description automatically generated"/>
                    <pic:cNvPicPr/>
                  </pic:nvPicPr>
                  <pic:blipFill>
                    <a:blip r:embed="rId57"/>
                    <a:stretch>
                      <a:fillRect/>
                    </a:stretch>
                  </pic:blipFill>
                  <pic:spPr>
                    <a:xfrm>
                      <a:off x="0" y="0"/>
                      <a:ext cx="2262092" cy="1349522"/>
                    </a:xfrm>
                    <a:prstGeom prst="rect">
                      <a:avLst/>
                    </a:prstGeom>
                  </pic:spPr>
                </pic:pic>
              </a:graphicData>
            </a:graphic>
          </wp:inline>
        </w:drawing>
      </w:r>
    </w:p>
    <w:p w14:paraId="5016971A" w14:textId="26E262A1" w:rsidR="00373AB1" w:rsidRDefault="00373AB1" w:rsidP="004C3F46">
      <w:pPr>
        <w:jc w:val="center"/>
      </w:pPr>
      <w:r w:rsidRPr="00373AB1">
        <w:rPr>
          <w:noProof/>
        </w:rPr>
        <w:lastRenderedPageBreak/>
        <w:drawing>
          <wp:inline distT="0" distB="0" distL="0" distR="0" wp14:anchorId="55EE8112" wp14:editId="2B55C93D">
            <wp:extent cx="4180114" cy="1134347"/>
            <wp:effectExtent l="0" t="0" r="0" b="0"/>
            <wp:docPr id="341818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18767" name="Picture 1" descr="A screenshot of a computer&#10;&#10;Description automatically generated"/>
                    <pic:cNvPicPr/>
                  </pic:nvPicPr>
                  <pic:blipFill>
                    <a:blip r:embed="rId58"/>
                    <a:stretch>
                      <a:fillRect/>
                    </a:stretch>
                  </pic:blipFill>
                  <pic:spPr>
                    <a:xfrm>
                      <a:off x="0" y="0"/>
                      <a:ext cx="4196044" cy="1138670"/>
                    </a:xfrm>
                    <a:prstGeom prst="rect">
                      <a:avLst/>
                    </a:prstGeom>
                  </pic:spPr>
                </pic:pic>
              </a:graphicData>
            </a:graphic>
          </wp:inline>
        </w:drawing>
      </w:r>
    </w:p>
    <w:p w14:paraId="3E6E83F1" w14:textId="3EDA5594" w:rsidR="00373AB1" w:rsidRDefault="00373AB1" w:rsidP="00373AB1">
      <w:pPr>
        <w:pStyle w:val="Caption"/>
        <w:jc w:val="center"/>
      </w:pPr>
      <w:bookmarkStart w:id="83" w:name="_Toc152798877"/>
      <w:r>
        <w:t xml:space="preserve">Hình </w:t>
      </w:r>
      <w:fldSimple w:instr=" STYLEREF 1 \s ">
        <w:r w:rsidR="00FA3583">
          <w:rPr>
            <w:noProof/>
          </w:rPr>
          <w:t>3</w:t>
        </w:r>
      </w:fldSimple>
      <w:r>
        <w:noBreakHyphen/>
      </w:r>
      <w:fldSimple w:instr=" SEQ Hình \* ARABIC \s 1 ">
        <w:r w:rsidR="00FA3583">
          <w:rPr>
            <w:noProof/>
          </w:rPr>
          <w:t>11</w:t>
        </w:r>
      </w:fldSimple>
      <w:r>
        <w:t xml:space="preserve"> Cộng đoàn – Danh sách quản lý</w:t>
      </w:r>
      <w:bookmarkEnd w:id="83"/>
    </w:p>
    <w:p w14:paraId="10A2539E" w14:textId="77777777" w:rsidR="00373AB1" w:rsidRDefault="00373AB1" w:rsidP="004C3F46">
      <w:pPr>
        <w:jc w:val="center"/>
      </w:pPr>
    </w:p>
    <w:p w14:paraId="6610937E" w14:textId="6AD2B22B" w:rsidR="00262120" w:rsidRDefault="00262120" w:rsidP="00262120">
      <w:r>
        <w:t>Thêm thông tin, xóa, chỉnh sửa thông tin, click chuộc phải để chọn thao tác phù hợp</w:t>
      </w:r>
      <w:r w:rsidR="00AB6982">
        <w:t>.</w:t>
      </w:r>
    </w:p>
    <w:p w14:paraId="49EC7A30" w14:textId="2E2625CE" w:rsidR="00206EC8" w:rsidRDefault="00206EC8" w:rsidP="00206EC8">
      <w:pPr>
        <w:pStyle w:val="Heading3"/>
      </w:pPr>
      <w:bookmarkStart w:id="84" w:name="_Toc152798836"/>
      <w:r>
        <w:t>Danh sách Nữ tu</w:t>
      </w:r>
      <w:bookmarkEnd w:id="84"/>
    </w:p>
    <w:p w14:paraId="101871A9" w14:textId="67E3252D" w:rsidR="00206EC8" w:rsidRDefault="00F11E3F" w:rsidP="00206EC8">
      <w:pPr>
        <w:rPr>
          <w:i/>
          <w:iCs/>
        </w:rPr>
      </w:pPr>
      <w:r>
        <w:t xml:space="preserve">Xem danh sách tất cả Nữ tu, chọn </w:t>
      </w:r>
      <w:r w:rsidRPr="00F11E3F">
        <w:rPr>
          <w:i/>
          <w:iCs/>
        </w:rPr>
        <w:t>Cộng đoàn &gt; click chuột phải &gt; Danh sách Nữ tu</w:t>
      </w:r>
    </w:p>
    <w:p w14:paraId="115DA67B" w14:textId="4F03FFDC" w:rsidR="00887CB4" w:rsidRDefault="00887CB4" w:rsidP="00206EC8">
      <w:r>
        <w:t>Danh sách tất cả Nữ tu, bao gồm Nữ tu hiện tại, và Nữ tu chuyển sang Cộng đoàn khác</w:t>
      </w:r>
      <w:r w:rsidR="00F64D65">
        <w:t>.</w:t>
      </w:r>
    </w:p>
    <w:p w14:paraId="0906EE50" w14:textId="3205E6FF" w:rsidR="00F64D65" w:rsidRDefault="00F64D65" w:rsidP="00206EC8">
      <w:pPr>
        <w:rPr>
          <w:i/>
          <w:iCs/>
        </w:rPr>
      </w:pPr>
      <w:r>
        <w:t xml:space="preserve">Để xem danh sách Nữ tu, chọn </w:t>
      </w:r>
      <w:r w:rsidRPr="00F87EB7">
        <w:rPr>
          <w:i/>
          <w:iCs/>
        </w:rPr>
        <w:t>Danh sách Nữ tu hiện tại</w:t>
      </w:r>
    </w:p>
    <w:p w14:paraId="74114730" w14:textId="0C0B5448" w:rsidR="00D278F8" w:rsidRDefault="00D278F8" w:rsidP="00D278F8">
      <w:pPr>
        <w:jc w:val="center"/>
      </w:pPr>
      <w:r w:rsidRPr="00D278F8">
        <w:rPr>
          <w:noProof/>
        </w:rPr>
        <w:drawing>
          <wp:inline distT="0" distB="0" distL="0" distR="0" wp14:anchorId="070E0D94" wp14:editId="224DAA01">
            <wp:extent cx="3575098" cy="1404830"/>
            <wp:effectExtent l="0" t="0" r="0" b="5080"/>
            <wp:docPr id="2120549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49811" name="Picture 1" descr="A screenshot of a computer&#10;&#10;Description automatically generated"/>
                    <pic:cNvPicPr/>
                  </pic:nvPicPr>
                  <pic:blipFill>
                    <a:blip r:embed="rId59"/>
                    <a:stretch>
                      <a:fillRect/>
                    </a:stretch>
                  </pic:blipFill>
                  <pic:spPr>
                    <a:xfrm>
                      <a:off x="0" y="0"/>
                      <a:ext cx="3583398" cy="1408091"/>
                    </a:xfrm>
                    <a:prstGeom prst="rect">
                      <a:avLst/>
                    </a:prstGeom>
                  </pic:spPr>
                </pic:pic>
              </a:graphicData>
            </a:graphic>
          </wp:inline>
        </w:drawing>
      </w:r>
    </w:p>
    <w:p w14:paraId="3E08EB38" w14:textId="2CB3253A" w:rsidR="00C15CC4" w:rsidRDefault="004D222A" w:rsidP="00206EC8">
      <w:r>
        <w:rPr>
          <w:noProof/>
        </w:rPr>
        <mc:AlternateContent>
          <mc:Choice Requires="wps">
            <w:drawing>
              <wp:anchor distT="0" distB="0" distL="114300" distR="114300" simplePos="0" relativeHeight="251763712" behindDoc="0" locked="0" layoutInCell="1" allowOverlap="1" wp14:anchorId="6FA7F251" wp14:editId="420845F5">
                <wp:simplePos x="0" y="0"/>
                <wp:positionH relativeFrom="column">
                  <wp:posOffset>3767603</wp:posOffset>
                </wp:positionH>
                <wp:positionV relativeFrom="paragraph">
                  <wp:posOffset>1579641</wp:posOffset>
                </wp:positionV>
                <wp:extent cx="1139190" cy="393065"/>
                <wp:effectExtent l="0" t="101600" r="422910" b="13335"/>
                <wp:wrapNone/>
                <wp:docPr id="176768196" name="Line Callout 2 1"/>
                <wp:cNvGraphicFramePr/>
                <a:graphic xmlns:a="http://schemas.openxmlformats.org/drawingml/2006/main">
                  <a:graphicData uri="http://schemas.microsoft.com/office/word/2010/wordprocessingShape">
                    <wps:wsp>
                      <wps:cNvSpPr/>
                      <wps:spPr>
                        <a:xfrm flipH="1">
                          <a:off x="0" y="0"/>
                          <a:ext cx="1139190" cy="393065"/>
                        </a:xfrm>
                        <a:prstGeom prst="borderCallout2">
                          <a:avLst>
                            <a:gd name="adj1" fmla="val 68631"/>
                            <a:gd name="adj2" fmla="val -3171"/>
                            <a:gd name="adj3" fmla="val 46968"/>
                            <a:gd name="adj4" fmla="val -22505"/>
                            <a:gd name="adj5" fmla="val -18762"/>
                            <a:gd name="adj6" fmla="val -33709"/>
                          </a:avLst>
                        </a:prstGeom>
                        <a:solidFill>
                          <a:schemeClr val="lt1"/>
                        </a:solidFill>
                        <a:ln w="6350">
                          <a:solidFill>
                            <a:srgbClr val="FF0000"/>
                          </a:solidFill>
                          <a:headEnd type="oval" w="sm" len="sm"/>
                          <a:tailEnd type="oval" w="sm" len="sm"/>
                        </a:ln>
                      </wps:spPr>
                      <wps:txbx>
                        <w:txbxContent>
                          <w:p w14:paraId="454CE602" w14:textId="7B5AD1E9" w:rsidR="004D222A" w:rsidRDefault="004D222A" w:rsidP="004D222A">
                            <w:pPr>
                              <w:rPr>
                                <w:rFonts w:ascii="Calibri" w:eastAsia="SimSun" w:hAnsi="Calibri"/>
                                <w:sz w:val="16"/>
                                <w:szCs w:val="16"/>
                              </w:rPr>
                            </w:pPr>
                            <w:r>
                              <w:rPr>
                                <w:rFonts w:ascii="Calibri" w:eastAsia="SimSun" w:hAnsi="Calibri"/>
                                <w:sz w:val="16"/>
                                <w:szCs w:val="16"/>
                              </w:rPr>
                              <w:t>Cộng đoàn hiện tại của Nữ tu</w:t>
                            </w:r>
                          </w:p>
                        </w:txbxContent>
                      </wps:txbx>
                      <wps:bodyPr rot="0" spcFirstLastPara="0" vert="horz" wrap="square" lIns="45720" tIns="45720" rIns="4572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7F251" id="_x0000_s1107" type="#_x0000_t48" style="position:absolute;margin-left:296.65pt;margin-top:124.4pt;width:89.7pt;height:30.95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" adj="-7281,-4053,-4861,10145,-685,14824" fillcolor="white [3201]" strokecolor="red" strokeweight=".5pt">
                <v:stroke startarrow="oval" startarrowwidth="narrow" startarrowlength="short" endarrow="oval" endarrowwidth="narrow" endarrowlength="short"/>
                <v:textbox inset="3.6pt,,3.6pt">
                  <w:txbxContent>
                    <w:p w14:paraId="454CE602" w14:textId="7B5AD1E9" w:rsidR="004D222A" w:rsidRDefault="004D222A" w:rsidP="004D222A">
                      <w:pPr>
                        <w:rPr>
                          <w:rFonts w:ascii="Calibri" w:eastAsia="SimSun" w:hAnsi="Calibri"/>
                          <w:sz w:val="16"/>
                          <w:szCs w:val="16"/>
                        </w:rPr>
                      </w:pPr>
                      <w:r>
                        <w:rPr>
                          <w:rFonts w:ascii="Calibri" w:eastAsia="SimSun" w:hAnsi="Calibri"/>
                          <w:sz w:val="16"/>
                          <w:szCs w:val="16"/>
                        </w:rPr>
                        <w:t>Cộng đoàn hiện tại của Nữ tu</w:t>
                      </w:r>
                    </w:p>
                  </w:txbxContent>
                </v:textbox>
              </v:shape>
            </w:pict>
          </mc:Fallback>
        </mc:AlternateContent>
      </w:r>
      <w:r w:rsidR="00FC389E">
        <w:rPr>
          <w:noProof/>
        </w:rPr>
        <mc:AlternateContent>
          <mc:Choice Requires="wps">
            <w:drawing>
              <wp:anchor distT="0" distB="0" distL="114300" distR="114300" simplePos="0" relativeHeight="251760640" behindDoc="0" locked="0" layoutInCell="1" allowOverlap="1" wp14:anchorId="519C3224" wp14:editId="10F1F586">
                <wp:simplePos x="0" y="0"/>
                <wp:positionH relativeFrom="column">
                  <wp:posOffset>1450340</wp:posOffset>
                </wp:positionH>
                <wp:positionV relativeFrom="paragraph">
                  <wp:posOffset>1463675</wp:posOffset>
                </wp:positionV>
                <wp:extent cx="1139190" cy="233680"/>
                <wp:effectExtent l="0" t="0" r="740410" b="7620"/>
                <wp:wrapNone/>
                <wp:docPr id="2145254499" name="Line Callout 2 1"/>
                <wp:cNvGraphicFramePr/>
                <a:graphic xmlns:a="http://schemas.openxmlformats.org/drawingml/2006/main">
                  <a:graphicData uri="http://schemas.microsoft.com/office/word/2010/wordprocessingShape">
                    <wps:wsp>
                      <wps:cNvSpPr/>
                      <wps:spPr>
                        <a:xfrm flipH="1">
                          <a:off x="0" y="0"/>
                          <a:ext cx="1139190" cy="233680"/>
                        </a:xfrm>
                        <a:prstGeom prst="borderCallout2">
                          <a:avLst>
                            <a:gd name="adj1" fmla="val 23154"/>
                            <a:gd name="adj2" fmla="val -3171"/>
                            <a:gd name="adj3" fmla="val 41021"/>
                            <a:gd name="adj4" fmla="val -36386"/>
                            <a:gd name="adj5" fmla="val 33094"/>
                            <a:gd name="adj6" fmla="val -60867"/>
                          </a:avLst>
                        </a:prstGeom>
                        <a:solidFill>
                          <a:schemeClr val="lt1"/>
                        </a:solidFill>
                        <a:ln w="6350">
                          <a:solidFill>
                            <a:srgbClr val="FF0000"/>
                          </a:solidFill>
                          <a:headEnd type="oval" w="sm" len="sm"/>
                          <a:tailEnd type="oval" w="sm" len="sm"/>
                        </a:ln>
                      </wps:spPr>
                      <wps:txbx>
                        <w:txbxContent>
                          <w:p w14:paraId="5E46F89A" w14:textId="070F2DBE" w:rsidR="00FC389E" w:rsidRDefault="00FC389E" w:rsidP="00FC389E">
                            <w:pPr>
                              <w:rPr>
                                <w:rFonts w:ascii="Calibri" w:eastAsia="SimSun" w:hAnsi="Calibri"/>
                                <w:sz w:val="16"/>
                                <w:szCs w:val="16"/>
                              </w:rPr>
                            </w:pPr>
                            <w:r>
                              <w:rPr>
                                <w:rFonts w:ascii="Calibri" w:eastAsia="SimSun" w:hAnsi="Calibri"/>
                                <w:sz w:val="16"/>
                                <w:szCs w:val="16"/>
                              </w:rPr>
                              <w:t>Nữ tu đã chuyển đi</w:t>
                            </w:r>
                          </w:p>
                        </w:txbxContent>
                      </wps:txbx>
                      <wps:bodyPr rot="0" spcFirstLastPara="0" vert="horz" wrap="square" lIns="45720" tIns="45720" rIns="4572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C3224" id="_x0000_s1108" type="#_x0000_t48" style="position:absolute;margin-left:114.2pt;margin-top:115.25pt;width:89.7pt;height:18.4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" adj="-13147,7148,-7859,8861,-685,5001" fillcolor="white [3201]" strokecolor="red" strokeweight=".5pt">
                <v:stroke startarrow="oval" startarrowwidth="narrow" startarrowlength="short" endarrow="oval" endarrowwidth="narrow" endarrowlength="short"/>
                <v:textbox inset="3.6pt,,3.6pt">
                  <w:txbxContent>
                    <w:p w14:paraId="5E46F89A" w14:textId="070F2DBE" w:rsidR="00FC389E" w:rsidRDefault="00FC389E" w:rsidP="00FC389E">
                      <w:pPr>
                        <w:rPr>
                          <w:rFonts w:ascii="Calibri" w:eastAsia="SimSun" w:hAnsi="Calibri"/>
                          <w:sz w:val="16"/>
                          <w:szCs w:val="16"/>
                        </w:rPr>
                      </w:pPr>
                      <w:r>
                        <w:rPr>
                          <w:rFonts w:ascii="Calibri" w:eastAsia="SimSun" w:hAnsi="Calibri"/>
                          <w:sz w:val="16"/>
                          <w:szCs w:val="16"/>
                        </w:rPr>
                        <w:t>Nữ tu đã chuyển đi</w:t>
                      </w:r>
                    </w:p>
                  </w:txbxContent>
                </v:textbox>
                <o:callout v:ext="edit" minusy="t"/>
              </v:shape>
            </w:pict>
          </mc:Fallback>
        </mc:AlternateContent>
      </w:r>
      <w:r w:rsidR="00FC389E">
        <w:rPr>
          <w:noProof/>
        </w:rPr>
        <mc:AlternateContent>
          <mc:Choice Requires="wps">
            <w:drawing>
              <wp:anchor distT="0" distB="0" distL="114300" distR="114300" simplePos="0" relativeHeight="251761664" behindDoc="0" locked="0" layoutInCell="1" allowOverlap="1" wp14:anchorId="5752BF66" wp14:editId="06915837">
                <wp:simplePos x="0" y="0"/>
                <wp:positionH relativeFrom="column">
                  <wp:posOffset>3375349</wp:posOffset>
                </wp:positionH>
                <wp:positionV relativeFrom="paragraph">
                  <wp:posOffset>1285660</wp:posOffset>
                </wp:positionV>
                <wp:extent cx="130628" cy="570230"/>
                <wp:effectExtent l="0" t="0" r="9525" b="13970"/>
                <wp:wrapNone/>
                <wp:docPr id="2110637188" name="Left Brace 2"/>
                <wp:cNvGraphicFramePr/>
                <a:graphic xmlns:a="http://schemas.openxmlformats.org/drawingml/2006/main">
                  <a:graphicData uri="http://schemas.microsoft.com/office/word/2010/wordprocessingShape">
                    <wps:wsp>
                      <wps:cNvSpPr/>
                      <wps:spPr>
                        <a:xfrm>
                          <a:off x="0" y="0"/>
                          <a:ext cx="130628" cy="57023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2778C1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26" type="#_x0000_t87" style="position:absolute;margin-left:265.8pt;margin-top:101.25pt;width:10.3pt;height:44.9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" adj="412" strokecolor="red"/>
            </w:pict>
          </mc:Fallback>
        </mc:AlternateContent>
      </w:r>
      <w:r w:rsidR="00FC389E">
        <w:rPr>
          <w:noProof/>
        </w:rPr>
        <mc:AlternateContent>
          <mc:Choice Requires="wps">
            <w:drawing>
              <wp:anchor distT="0" distB="0" distL="114300" distR="114300" simplePos="0" relativeHeight="251757568" behindDoc="0" locked="0" layoutInCell="1" allowOverlap="1" wp14:anchorId="7944F597" wp14:editId="623DDACD">
                <wp:simplePos x="0" y="0"/>
                <wp:positionH relativeFrom="column">
                  <wp:posOffset>1498791</wp:posOffset>
                </wp:positionH>
                <wp:positionV relativeFrom="paragraph">
                  <wp:posOffset>844952</wp:posOffset>
                </wp:positionV>
                <wp:extent cx="1139190" cy="233756"/>
                <wp:effectExtent l="0" t="0" r="740410" b="7620"/>
                <wp:wrapNone/>
                <wp:docPr id="1824550047" name="Line Callout 2 1"/>
                <wp:cNvGraphicFramePr/>
                <a:graphic xmlns:a="http://schemas.openxmlformats.org/drawingml/2006/main">
                  <a:graphicData uri="http://schemas.microsoft.com/office/word/2010/wordprocessingShape">
                    <wps:wsp>
                      <wps:cNvSpPr/>
                      <wps:spPr>
                        <a:xfrm flipH="1">
                          <a:off x="0" y="0"/>
                          <a:ext cx="1139190" cy="233756"/>
                        </a:xfrm>
                        <a:prstGeom prst="borderCallout2">
                          <a:avLst>
                            <a:gd name="adj1" fmla="val 23154"/>
                            <a:gd name="adj2" fmla="val -3171"/>
                            <a:gd name="adj3" fmla="val 41021"/>
                            <a:gd name="adj4" fmla="val -36386"/>
                            <a:gd name="adj5" fmla="val 33094"/>
                            <a:gd name="adj6" fmla="val -60867"/>
                          </a:avLst>
                        </a:prstGeom>
                        <a:solidFill>
                          <a:schemeClr val="lt1"/>
                        </a:solidFill>
                        <a:ln w="6350">
                          <a:solidFill>
                            <a:srgbClr val="FF0000"/>
                          </a:solidFill>
                          <a:headEnd type="oval" w="sm" len="sm"/>
                          <a:tailEnd type="oval" w="sm" len="sm"/>
                        </a:ln>
                      </wps:spPr>
                      <wps:txbx>
                        <w:txbxContent>
                          <w:p w14:paraId="26D855AA" w14:textId="217D3555" w:rsidR="00B610DC" w:rsidRDefault="00B610DC" w:rsidP="00B610DC">
                            <w:pPr>
                              <w:rPr>
                                <w:rFonts w:ascii="Calibri" w:eastAsia="SimSun" w:hAnsi="Calibri"/>
                                <w:sz w:val="16"/>
                                <w:szCs w:val="16"/>
                              </w:rPr>
                            </w:pPr>
                            <w:r>
                              <w:rPr>
                                <w:rFonts w:ascii="Calibri" w:eastAsia="SimSun" w:hAnsi="Calibri"/>
                                <w:sz w:val="16"/>
                                <w:szCs w:val="16"/>
                              </w:rPr>
                              <w:t>Nữ tu hiện tại</w:t>
                            </w:r>
                          </w:p>
                        </w:txbxContent>
                      </wps:txbx>
                      <wps:bodyPr rot="0" spcFirstLastPara="0" vert="horz" wrap="square" lIns="45720" tIns="45720" rIns="4572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4F597" id="_x0000_s1109" type="#_x0000_t48" style="position:absolute;margin-left:118pt;margin-top:66.55pt;width:89.7pt;height:18.4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" adj="-13147,7148,-7859,8861,-685,5001" fillcolor="white [3201]" strokecolor="red" strokeweight=".5pt">
                <v:stroke startarrow="oval" startarrowwidth="narrow" startarrowlength="short" endarrow="oval" endarrowwidth="narrow" endarrowlength="short"/>
                <v:textbox inset="3.6pt,,3.6pt">
                  <w:txbxContent>
                    <w:p w14:paraId="26D855AA" w14:textId="217D3555" w:rsidR="00B610DC" w:rsidRDefault="00B610DC" w:rsidP="00B610DC">
                      <w:pPr>
                        <w:rPr>
                          <w:rFonts w:ascii="Calibri" w:eastAsia="SimSun" w:hAnsi="Calibri"/>
                          <w:sz w:val="16"/>
                          <w:szCs w:val="16"/>
                        </w:rPr>
                      </w:pPr>
                      <w:r>
                        <w:rPr>
                          <w:rFonts w:ascii="Calibri" w:eastAsia="SimSun" w:hAnsi="Calibri"/>
                          <w:sz w:val="16"/>
                          <w:szCs w:val="16"/>
                        </w:rPr>
                        <w:t>Nữ tu hiện tại</w:t>
                      </w:r>
                    </w:p>
                  </w:txbxContent>
                </v:textbox>
                <o:callout v:ext="edit" minusy="t"/>
              </v:shape>
            </w:pict>
          </mc:Fallback>
        </mc:AlternateContent>
      </w:r>
      <w:r w:rsidR="00FC389E">
        <w:rPr>
          <w:noProof/>
        </w:rPr>
        <mc:AlternateContent>
          <mc:Choice Requires="wps">
            <w:drawing>
              <wp:anchor distT="0" distB="0" distL="114300" distR="114300" simplePos="0" relativeHeight="251758592" behindDoc="0" locked="0" layoutInCell="1" allowOverlap="1" wp14:anchorId="6D215627" wp14:editId="55BC148E">
                <wp:simplePos x="0" y="0"/>
                <wp:positionH relativeFrom="column">
                  <wp:posOffset>3423844</wp:posOffset>
                </wp:positionH>
                <wp:positionV relativeFrom="paragraph">
                  <wp:posOffset>666196</wp:posOffset>
                </wp:positionV>
                <wp:extent cx="130628" cy="570230"/>
                <wp:effectExtent l="0" t="0" r="9525" b="13970"/>
                <wp:wrapNone/>
                <wp:docPr id="65500398" name="Left Brace 2"/>
                <wp:cNvGraphicFramePr/>
                <a:graphic xmlns:a="http://schemas.openxmlformats.org/drawingml/2006/main">
                  <a:graphicData uri="http://schemas.microsoft.com/office/word/2010/wordprocessingShape">
                    <wps:wsp>
                      <wps:cNvSpPr/>
                      <wps:spPr>
                        <a:xfrm>
                          <a:off x="0" y="0"/>
                          <a:ext cx="130628" cy="57023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ED3D4E6" id="Left Brace 2" o:spid="_x0000_s1026" type="#_x0000_t87" style="position:absolute;margin-left:269.6pt;margin-top:52.45pt;width:10.3pt;height:44.9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" adj="412" strokecolor="red"/>
            </w:pict>
          </mc:Fallback>
        </mc:AlternateContent>
      </w:r>
      <w:r w:rsidR="00C15CC4" w:rsidRPr="00C15CC4">
        <w:rPr>
          <w:noProof/>
        </w:rPr>
        <w:drawing>
          <wp:inline distT="0" distB="0" distL="0" distR="0" wp14:anchorId="2AF011B7" wp14:editId="5B8BF3DE">
            <wp:extent cx="5943600" cy="1974850"/>
            <wp:effectExtent l="0" t="0" r="0" b="6350"/>
            <wp:docPr id="188072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23537" name=""/>
                    <pic:cNvPicPr/>
                  </pic:nvPicPr>
                  <pic:blipFill>
                    <a:blip r:embed="rId60"/>
                    <a:stretch>
                      <a:fillRect/>
                    </a:stretch>
                  </pic:blipFill>
                  <pic:spPr>
                    <a:xfrm>
                      <a:off x="0" y="0"/>
                      <a:ext cx="5943600" cy="1974850"/>
                    </a:xfrm>
                    <a:prstGeom prst="rect">
                      <a:avLst/>
                    </a:prstGeom>
                  </pic:spPr>
                </pic:pic>
              </a:graphicData>
            </a:graphic>
          </wp:inline>
        </w:drawing>
      </w:r>
    </w:p>
    <w:p w14:paraId="7EF403F3" w14:textId="78E99035" w:rsidR="00D278F8" w:rsidRDefault="00D278F8" w:rsidP="00D278F8">
      <w:pPr>
        <w:pStyle w:val="Caption"/>
        <w:jc w:val="center"/>
      </w:pPr>
      <w:bookmarkStart w:id="85" w:name="_Toc152798878"/>
      <w:r>
        <w:t xml:space="preserve">Hình </w:t>
      </w:r>
      <w:fldSimple w:instr=" STYLEREF 1 \s ">
        <w:r w:rsidR="00FA3583">
          <w:rPr>
            <w:noProof/>
          </w:rPr>
          <w:t>3</w:t>
        </w:r>
      </w:fldSimple>
      <w:r>
        <w:noBreakHyphen/>
      </w:r>
      <w:fldSimple w:instr=" SEQ Hình \* ARABIC \s 1 ">
        <w:r w:rsidR="00FA3583">
          <w:rPr>
            <w:noProof/>
          </w:rPr>
          <w:t>12</w:t>
        </w:r>
      </w:fldSimple>
      <w:r>
        <w:t xml:space="preserve"> Cộng đoàn – Danh sách Nữ tu</w:t>
      </w:r>
      <w:bookmarkEnd w:id="85"/>
    </w:p>
    <w:p w14:paraId="0DA32C4F" w14:textId="47E78414" w:rsidR="004003BA" w:rsidRDefault="004003BA" w:rsidP="00206EC8">
      <w:r>
        <w:t>Ở màn hình danh sách Nữ tu, chọn Thêm để thêm Nữ tu.</w:t>
      </w:r>
    </w:p>
    <w:p w14:paraId="1C18ACEA" w14:textId="262A3C99" w:rsidR="00DB2EEA" w:rsidRDefault="00DB2EEA" w:rsidP="00206EC8">
      <w:r>
        <w:t xml:space="preserve">Hiện chỉ cho phép chọn thêm Nữ tu không còn ở Cộng đoàn (để </w:t>
      </w:r>
      <w:r w:rsidR="00EA228F">
        <w:t>lưu</w:t>
      </w:r>
      <w:r>
        <w:t xml:space="preserve"> lịch sử của Cộng đoàn)</w:t>
      </w:r>
    </w:p>
    <w:p w14:paraId="1D59E600" w14:textId="05C077D7" w:rsidR="00DB2EEA" w:rsidRPr="00887CB4" w:rsidRDefault="00DB2EEA" w:rsidP="00206EC8">
      <w:r>
        <w:t xml:space="preserve">Để thêm Nữ tu hiện tại, chọn thực hiện </w:t>
      </w:r>
      <w:r w:rsidR="00447A65">
        <w:rPr>
          <w:i/>
          <w:iCs/>
        </w:rPr>
        <w:t>Đ</w:t>
      </w:r>
      <w:r w:rsidRPr="00447A65">
        <w:rPr>
          <w:i/>
          <w:iCs/>
        </w:rPr>
        <w:t>ổi Cộng đoàn</w:t>
      </w:r>
      <w:r>
        <w:t xml:space="preserve"> ở mục </w:t>
      </w:r>
      <w:r w:rsidRPr="00447A65">
        <w:rPr>
          <w:i/>
          <w:iCs/>
        </w:rPr>
        <w:t>Quản lý Nữ tu</w:t>
      </w:r>
    </w:p>
    <w:p w14:paraId="5B5C51B4" w14:textId="77777777" w:rsidR="001A65B7" w:rsidRPr="0083560A" w:rsidRDefault="001A65B7" w:rsidP="00262120"/>
    <w:p w14:paraId="2D4418EE" w14:textId="77777777" w:rsidR="00CE4B24" w:rsidRDefault="00CE4B24">
      <w:pPr>
        <w:rPr>
          <w:rFonts w:asciiTheme="majorHAnsi" w:eastAsiaTheme="majorEastAsia" w:hAnsiTheme="majorHAnsi" w:cstheme="majorBidi"/>
          <w:color w:val="365F91" w:themeColor="accent1" w:themeShade="BF"/>
          <w:sz w:val="32"/>
          <w:szCs w:val="32"/>
        </w:rPr>
      </w:pPr>
      <w:r>
        <w:br w:type="page"/>
      </w:r>
    </w:p>
    <w:p w14:paraId="576CFF5F" w14:textId="73660E6B" w:rsidR="001A65B7" w:rsidRDefault="001A65B7" w:rsidP="00FA3583">
      <w:pPr>
        <w:pStyle w:val="Heading1"/>
        <w:numPr>
          <w:ilvl w:val="0"/>
          <w:numId w:val="1"/>
        </w:numPr>
      </w:pPr>
      <w:bookmarkStart w:id="86" w:name="_Toc152798837"/>
      <w:r>
        <w:lastRenderedPageBreak/>
        <w:t>Quản lý Khu vực</w:t>
      </w:r>
      <w:bookmarkEnd w:id="86"/>
    </w:p>
    <w:p w14:paraId="07655089" w14:textId="77777777" w:rsidR="00E56DEA" w:rsidRDefault="00E56DEA" w:rsidP="00E56DEA"/>
    <w:p w14:paraId="2FE27D6C" w14:textId="4633D6D9" w:rsidR="00E56DEA" w:rsidRDefault="00E56DEA" w:rsidP="00E56DEA">
      <w:r>
        <w:t xml:space="preserve">Quản lý Hội dòng theo Khu vực. Các Cộng đoàn có thể sẽ được chia theo </w:t>
      </w:r>
      <w:r w:rsidRPr="00FF50D7">
        <w:rPr>
          <w:i/>
          <w:iCs/>
        </w:rPr>
        <w:t>Khu vực</w:t>
      </w:r>
      <w:r>
        <w:t xml:space="preserve">, mỗi Khu vực sẽ có </w:t>
      </w:r>
      <w:r w:rsidRPr="00FF50D7">
        <w:rPr>
          <w:i/>
          <w:iCs/>
        </w:rPr>
        <w:t>Ban Liên Lạc</w:t>
      </w:r>
      <w:r>
        <w:t>.</w:t>
      </w:r>
    </w:p>
    <w:p w14:paraId="56EC6FBA" w14:textId="36DE84E0" w:rsidR="00B5558D" w:rsidRDefault="00B5558D" w:rsidP="00E56DEA">
      <w:r>
        <w:t xml:space="preserve">Ở </w:t>
      </w:r>
      <w:r w:rsidRPr="004159E1">
        <w:rPr>
          <w:i/>
          <w:iCs/>
        </w:rPr>
        <w:t>Thanh công cụ</w:t>
      </w:r>
      <w:r w:rsidR="004159E1" w:rsidRPr="004159E1">
        <w:rPr>
          <w:i/>
          <w:iCs/>
        </w:rPr>
        <w:t xml:space="preserve"> &gt;</w:t>
      </w:r>
      <w:r w:rsidRPr="004159E1">
        <w:rPr>
          <w:i/>
          <w:iCs/>
        </w:rPr>
        <w:t xml:space="preserve"> chọn Khu vực</w:t>
      </w:r>
      <w:r>
        <w:t xml:space="preserve"> để hiện danh sách Khu vực</w:t>
      </w:r>
    </w:p>
    <w:p w14:paraId="3B494B2B" w14:textId="7EA12715" w:rsidR="00C84DDA" w:rsidRDefault="00812F55" w:rsidP="00E47BFA">
      <w:pPr>
        <w:jc w:val="center"/>
      </w:pPr>
      <w:r>
        <w:rPr>
          <w:noProof/>
        </w:rPr>
        <mc:AlternateContent>
          <mc:Choice Requires="wps">
            <w:drawing>
              <wp:anchor distT="0" distB="0" distL="114300" distR="114300" simplePos="0" relativeHeight="251765760" behindDoc="0" locked="0" layoutInCell="1" allowOverlap="1" wp14:anchorId="2FAC954D" wp14:editId="54BD38A2">
                <wp:simplePos x="0" y="0"/>
                <wp:positionH relativeFrom="column">
                  <wp:posOffset>1621376</wp:posOffset>
                </wp:positionH>
                <wp:positionV relativeFrom="paragraph">
                  <wp:posOffset>643890</wp:posOffset>
                </wp:positionV>
                <wp:extent cx="193040" cy="209550"/>
                <wp:effectExtent l="0" t="0" r="0" b="0"/>
                <wp:wrapNone/>
                <wp:docPr id="2078804689" name="Up Arrow 1"/>
                <wp:cNvGraphicFramePr/>
                <a:graphic xmlns:a="http://schemas.openxmlformats.org/drawingml/2006/main">
                  <a:graphicData uri="http://schemas.microsoft.com/office/word/2010/wordprocessingShape">
                    <wps:wsp>
                      <wps:cNvSpPr/>
                      <wps:spPr>
                        <a:xfrm rot="18000000">
                          <a:off x="0" y="0"/>
                          <a:ext cx="193040" cy="209550"/>
                        </a:xfrm>
                        <a:prstGeom prst="upArrow">
                          <a:avLst/>
                        </a:prstGeom>
                        <a:solidFill>
                          <a:srgbClr val="FFFF00"/>
                        </a:solidFill>
                        <a:ln w="31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9AC34C" id="Up Arrow 1" o:spid="_x0000_s1026" type="#_x0000_t68" style="position:absolute;margin-left:127.65pt;margin-top:50.7pt;width:15.2pt;height:16.5pt;rotation:-60;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" adj="9949" fillcolor="yellow" strokecolor="red" strokeweight=".25pt"/>
            </w:pict>
          </mc:Fallback>
        </mc:AlternateContent>
      </w:r>
      <w:r>
        <w:rPr>
          <w:noProof/>
        </w:rPr>
        <mc:AlternateContent>
          <mc:Choice Requires="wps">
            <w:drawing>
              <wp:anchor distT="0" distB="0" distL="114300" distR="114300" simplePos="0" relativeHeight="251766784" behindDoc="0" locked="0" layoutInCell="1" allowOverlap="1" wp14:anchorId="1621E6E4" wp14:editId="503392E9">
                <wp:simplePos x="0" y="0"/>
                <wp:positionH relativeFrom="column">
                  <wp:posOffset>1251284</wp:posOffset>
                </wp:positionH>
                <wp:positionV relativeFrom="paragraph">
                  <wp:posOffset>311623</wp:posOffset>
                </wp:positionV>
                <wp:extent cx="330009" cy="433137"/>
                <wp:effectExtent l="12700" t="12700" r="13335" b="11430"/>
                <wp:wrapNone/>
                <wp:docPr id="277394492" name="Rounded Rectangle 2"/>
                <wp:cNvGraphicFramePr/>
                <a:graphic xmlns:a="http://schemas.openxmlformats.org/drawingml/2006/main">
                  <a:graphicData uri="http://schemas.microsoft.com/office/word/2010/wordprocessingShape">
                    <wps:wsp>
                      <wps:cNvSpPr/>
                      <wps:spPr>
                        <a:xfrm>
                          <a:off x="0" y="0"/>
                          <a:ext cx="330009" cy="433137"/>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43962D" id="Rounded Rectangle 2" o:spid="_x0000_s1026" style="position:absolute;margin-left:98.55pt;margin-top:24.55pt;width:26pt;height:34.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" filled="f" strokecolor="red" strokeweight="1.5pt"/>
            </w:pict>
          </mc:Fallback>
        </mc:AlternateContent>
      </w:r>
      <w:r w:rsidR="00E47BFA" w:rsidRPr="00E47BFA">
        <w:rPr>
          <w:noProof/>
        </w:rPr>
        <w:drawing>
          <wp:inline distT="0" distB="0" distL="0" distR="0" wp14:anchorId="28257FE2" wp14:editId="66C4F4AA">
            <wp:extent cx="5943600" cy="2444750"/>
            <wp:effectExtent l="0" t="0" r="0" b="6350"/>
            <wp:docPr id="2030488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88175" name="Picture 1" descr="A screenshot of a computer&#10;&#10;Description automatically generated"/>
                    <pic:cNvPicPr/>
                  </pic:nvPicPr>
                  <pic:blipFill>
                    <a:blip r:embed="rId61"/>
                    <a:stretch>
                      <a:fillRect/>
                    </a:stretch>
                  </pic:blipFill>
                  <pic:spPr>
                    <a:xfrm>
                      <a:off x="0" y="0"/>
                      <a:ext cx="5943600" cy="2444750"/>
                    </a:xfrm>
                    <a:prstGeom prst="rect">
                      <a:avLst/>
                    </a:prstGeom>
                  </pic:spPr>
                </pic:pic>
              </a:graphicData>
            </a:graphic>
          </wp:inline>
        </w:drawing>
      </w:r>
    </w:p>
    <w:p w14:paraId="16A4E9C2" w14:textId="5C2280AB" w:rsidR="009D730D" w:rsidRDefault="009D730D" w:rsidP="00FE29EE">
      <w:pPr>
        <w:pStyle w:val="Caption"/>
        <w:jc w:val="center"/>
      </w:pPr>
      <w:bookmarkStart w:id="87" w:name="_Toc152798879"/>
      <w:r>
        <w:t xml:space="preserve">Hình </w:t>
      </w:r>
      <w:fldSimple w:instr=" STYLEREF 1 \s ">
        <w:r w:rsidR="00FA3583">
          <w:rPr>
            <w:noProof/>
          </w:rPr>
          <w:t>4</w:t>
        </w:r>
      </w:fldSimple>
      <w:r>
        <w:noBreakHyphen/>
      </w:r>
      <w:fldSimple w:instr=" SEQ Hình \* ARABIC \s 1 ">
        <w:r w:rsidR="00FA3583">
          <w:rPr>
            <w:noProof/>
          </w:rPr>
          <w:t>1</w:t>
        </w:r>
      </w:fldSimple>
      <w:r>
        <w:t xml:space="preserve"> </w:t>
      </w:r>
      <w:r w:rsidR="00FE29EE">
        <w:t>Quản lý Khu vự</w:t>
      </w:r>
      <w:r w:rsidR="006C260A">
        <w:t>c</w:t>
      </w:r>
      <w:bookmarkEnd w:id="87"/>
    </w:p>
    <w:p w14:paraId="3C4DCE72" w14:textId="79037469" w:rsidR="004D14D0" w:rsidRDefault="004D14D0" w:rsidP="004D14D0">
      <w:r>
        <w:t xml:space="preserve">Để xem thông tin </w:t>
      </w:r>
      <w:r w:rsidR="003B2BCD">
        <w:t>Khu vực</w:t>
      </w:r>
      <w:r>
        <w:t xml:space="preserve">, click đúp vào </w:t>
      </w:r>
      <w:r w:rsidR="00170F30">
        <w:t>Khu vực</w:t>
      </w:r>
      <w:r>
        <w:t xml:space="preserve"> cần xem, hoặc chọn </w:t>
      </w:r>
      <w:r w:rsidR="00B95D80">
        <w:t>Khu vực</w:t>
      </w:r>
      <w:r>
        <w:t xml:space="preserve"> cần xem</w:t>
      </w:r>
      <w:r w:rsidR="003F2D80">
        <w:t xml:space="preserve"> &gt;</w:t>
      </w:r>
      <w:r>
        <w:t xml:space="preserve"> </w:t>
      </w:r>
      <w:r w:rsidRPr="00134B65">
        <w:rPr>
          <w:i/>
          <w:iCs/>
        </w:rPr>
        <w:t>click chuột phải</w:t>
      </w:r>
      <w:r w:rsidR="003F2D80" w:rsidRPr="00134B65">
        <w:rPr>
          <w:i/>
          <w:iCs/>
        </w:rPr>
        <w:t xml:space="preserve"> &gt;</w:t>
      </w:r>
      <w:r w:rsidRPr="00134B65">
        <w:rPr>
          <w:i/>
          <w:iCs/>
        </w:rPr>
        <w:t xml:space="preserve"> chọn Xem</w:t>
      </w:r>
    </w:p>
    <w:p w14:paraId="368762F6" w14:textId="3861CD8C" w:rsidR="004D14D0" w:rsidRDefault="00702AFF" w:rsidP="004D14D0">
      <w:r w:rsidRPr="00702AFF">
        <w:rPr>
          <w:noProof/>
        </w:rPr>
        <w:drawing>
          <wp:inline distT="0" distB="0" distL="0" distR="0" wp14:anchorId="1B17338D" wp14:editId="18DFC96F">
            <wp:extent cx="5943600" cy="2155499"/>
            <wp:effectExtent l="0" t="0" r="0" b="3810"/>
            <wp:docPr id="38008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86559"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5943600" cy="2155499"/>
                    </a:xfrm>
                    <a:prstGeom prst="rect">
                      <a:avLst/>
                    </a:prstGeom>
                  </pic:spPr>
                </pic:pic>
              </a:graphicData>
            </a:graphic>
          </wp:inline>
        </w:drawing>
      </w:r>
    </w:p>
    <w:p w14:paraId="653699CA" w14:textId="6544DA39" w:rsidR="00702AFF" w:rsidRDefault="00702AFF" w:rsidP="004C21FE">
      <w:pPr>
        <w:jc w:val="center"/>
      </w:pPr>
      <w:r w:rsidRPr="00702AFF">
        <w:rPr>
          <w:noProof/>
        </w:rPr>
        <w:lastRenderedPageBreak/>
        <w:drawing>
          <wp:inline distT="0" distB="0" distL="0" distR="0" wp14:anchorId="1D74A5E9" wp14:editId="13A294ED">
            <wp:extent cx="5263663" cy="3282950"/>
            <wp:effectExtent l="0" t="0" r="0" b="0"/>
            <wp:docPr id="150542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20151"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5263663" cy="3282950"/>
                    </a:xfrm>
                    <a:prstGeom prst="rect">
                      <a:avLst/>
                    </a:prstGeom>
                  </pic:spPr>
                </pic:pic>
              </a:graphicData>
            </a:graphic>
          </wp:inline>
        </w:drawing>
      </w:r>
    </w:p>
    <w:p w14:paraId="748CF213" w14:textId="40247933" w:rsidR="00E26D23" w:rsidRDefault="00E26D23" w:rsidP="00E26D23">
      <w:pPr>
        <w:pStyle w:val="Caption"/>
        <w:jc w:val="center"/>
      </w:pPr>
      <w:bookmarkStart w:id="88" w:name="_Toc152798880"/>
      <w:r>
        <w:t xml:space="preserve">Hình </w:t>
      </w:r>
      <w:fldSimple w:instr=" STYLEREF 1 \s ">
        <w:r w:rsidR="00FA3583">
          <w:rPr>
            <w:noProof/>
          </w:rPr>
          <w:t>4</w:t>
        </w:r>
      </w:fldSimple>
      <w:r>
        <w:noBreakHyphen/>
      </w:r>
      <w:fldSimple w:instr=" SEQ Hình \* ARABIC \s 1 ">
        <w:r w:rsidR="00FA3583">
          <w:rPr>
            <w:noProof/>
          </w:rPr>
          <w:t>2</w:t>
        </w:r>
      </w:fldSimple>
      <w:r>
        <w:t xml:space="preserve"> Quản lý Khu vực – Thông tin Khu vực</w:t>
      </w:r>
      <w:bookmarkEnd w:id="88"/>
    </w:p>
    <w:p w14:paraId="56D2EAF7" w14:textId="77777777" w:rsidR="00E26D23" w:rsidRDefault="00E26D23" w:rsidP="004D14D0"/>
    <w:p w14:paraId="72FC09E7" w14:textId="2A886695" w:rsidR="00B52C67" w:rsidRDefault="00B52C67" w:rsidP="004D14D0">
      <w:r>
        <w:t>Để xem danh sách Ban Liên Lạc của Khu vực, chọn Khu vực cần xem &gt; click chuột phải &gt; Danh sách Liên Lạc</w:t>
      </w:r>
    </w:p>
    <w:p w14:paraId="0A6B7399" w14:textId="666C9D59" w:rsidR="00637D50" w:rsidRDefault="00637D50" w:rsidP="004D14D0">
      <w:r>
        <w:t>Để thêm Liên lạc, ở màn hình Danh sách Liên Lạc của Khu vực, chọn Thêm &gt; Nhập thông tin</w:t>
      </w:r>
    </w:p>
    <w:p w14:paraId="5EBFA80D" w14:textId="0C178DA4" w:rsidR="00FC7277" w:rsidRDefault="001E0323" w:rsidP="004D14D0">
      <w:r w:rsidRPr="001E0323">
        <w:rPr>
          <w:noProof/>
        </w:rPr>
        <w:drawing>
          <wp:inline distT="0" distB="0" distL="0" distR="0" wp14:anchorId="7EA1721E" wp14:editId="6D9DA7E6">
            <wp:extent cx="5943600" cy="1395095"/>
            <wp:effectExtent l="0" t="0" r="0" b="1905"/>
            <wp:docPr id="106949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98885" name=""/>
                    <pic:cNvPicPr/>
                  </pic:nvPicPr>
                  <pic:blipFill>
                    <a:blip r:embed="rId64"/>
                    <a:stretch>
                      <a:fillRect/>
                    </a:stretch>
                  </pic:blipFill>
                  <pic:spPr>
                    <a:xfrm>
                      <a:off x="0" y="0"/>
                      <a:ext cx="5943600" cy="1395095"/>
                    </a:xfrm>
                    <a:prstGeom prst="rect">
                      <a:avLst/>
                    </a:prstGeom>
                  </pic:spPr>
                </pic:pic>
              </a:graphicData>
            </a:graphic>
          </wp:inline>
        </w:drawing>
      </w:r>
    </w:p>
    <w:p w14:paraId="778E4F59" w14:textId="77777777" w:rsidR="00C67C22" w:rsidRDefault="001E0323" w:rsidP="00A25C0E">
      <w:pPr>
        <w:jc w:val="center"/>
      </w:pPr>
      <w:r w:rsidRPr="001E0323">
        <w:rPr>
          <w:noProof/>
        </w:rPr>
        <w:drawing>
          <wp:inline distT="0" distB="0" distL="0" distR="0" wp14:anchorId="638CA24D" wp14:editId="0900A792">
            <wp:extent cx="4503248" cy="1057012"/>
            <wp:effectExtent l="0" t="0" r="0" b="0"/>
            <wp:docPr id="1244514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4413" name="Picture 1" descr="A screenshot of a computer&#10;&#10;Description automatically generated"/>
                    <pic:cNvPicPr/>
                  </pic:nvPicPr>
                  <pic:blipFill>
                    <a:blip r:embed="rId65"/>
                    <a:stretch>
                      <a:fillRect/>
                    </a:stretch>
                  </pic:blipFill>
                  <pic:spPr>
                    <a:xfrm>
                      <a:off x="0" y="0"/>
                      <a:ext cx="4513724" cy="1059471"/>
                    </a:xfrm>
                    <a:prstGeom prst="rect">
                      <a:avLst/>
                    </a:prstGeom>
                  </pic:spPr>
                </pic:pic>
              </a:graphicData>
            </a:graphic>
          </wp:inline>
        </w:drawing>
      </w:r>
    </w:p>
    <w:p w14:paraId="4C59FEDB" w14:textId="3A92189C" w:rsidR="00217DE6" w:rsidRDefault="00217DE6" w:rsidP="00217DE6">
      <w:pPr>
        <w:pStyle w:val="Caption"/>
        <w:jc w:val="center"/>
      </w:pPr>
      <w:bookmarkStart w:id="89" w:name="_Toc152798881"/>
      <w:r>
        <w:t xml:space="preserve">Hình </w:t>
      </w:r>
      <w:fldSimple w:instr=" STYLEREF 1 \s ">
        <w:r w:rsidR="00FA3583">
          <w:rPr>
            <w:noProof/>
          </w:rPr>
          <w:t>4</w:t>
        </w:r>
      </w:fldSimple>
      <w:r>
        <w:noBreakHyphen/>
      </w:r>
      <w:fldSimple w:instr=" SEQ Hình \* ARABIC \s 1 ">
        <w:r w:rsidR="00FA3583">
          <w:rPr>
            <w:noProof/>
          </w:rPr>
          <w:t>3</w:t>
        </w:r>
      </w:fldSimple>
      <w:r>
        <w:t xml:space="preserve"> Quản lý Khu vực – Danh sách Liên lạc</w:t>
      </w:r>
      <w:bookmarkEnd w:id="89"/>
    </w:p>
    <w:p w14:paraId="1094ABC4" w14:textId="29E7BA04" w:rsidR="00A75C13" w:rsidRDefault="00A75C13" w:rsidP="00FA3583">
      <w:pPr>
        <w:pStyle w:val="Heading1"/>
        <w:numPr>
          <w:ilvl w:val="0"/>
          <w:numId w:val="1"/>
        </w:numPr>
      </w:pPr>
      <w:bookmarkStart w:id="90" w:name="_Toc152798838"/>
      <w:r>
        <w:lastRenderedPageBreak/>
        <w:t>Quản lý Khác</w:t>
      </w:r>
      <w:bookmarkEnd w:id="90"/>
    </w:p>
    <w:p w14:paraId="5355E7CC" w14:textId="4E2B200C" w:rsidR="0007746E" w:rsidRDefault="0007746E" w:rsidP="00A75C13">
      <w:r>
        <w:t>Mục Quản lý Khác:</w:t>
      </w:r>
    </w:p>
    <w:p w14:paraId="32BAA1DF" w14:textId="5866BE8E" w:rsidR="0007746E" w:rsidRDefault="0007746E" w:rsidP="0007746E">
      <w:pPr>
        <w:pStyle w:val="ListParagraph"/>
        <w:numPr>
          <w:ilvl w:val="0"/>
          <w:numId w:val="7"/>
        </w:numPr>
      </w:pPr>
      <w:r>
        <w:t>Phòng ban: Phòng ban của Hội dòng hoặc Cộng đoàn</w:t>
      </w:r>
      <w:r w:rsidR="00C053F6">
        <w:t xml:space="preserve">. Phần này chỉ thêm thông tin Phòng ban nói chung, để thêm cụ thể phòng ban cho Hội dòng/Cộng đoàn, vào </w:t>
      </w:r>
      <w:r w:rsidR="00C053F6">
        <w:rPr>
          <w:i/>
          <w:iCs/>
        </w:rPr>
        <w:t>Cộng đoàn</w:t>
      </w:r>
      <w:r w:rsidR="00C053F6">
        <w:t xml:space="preserve"> trên </w:t>
      </w:r>
      <w:r w:rsidR="00C053F6">
        <w:rPr>
          <w:i/>
          <w:iCs/>
        </w:rPr>
        <w:t>Thanh công cụ</w:t>
      </w:r>
      <w:r w:rsidR="00C053F6">
        <w:t xml:space="preserve">, chọn </w:t>
      </w:r>
      <w:r w:rsidR="00C053F6" w:rsidRPr="00C053F6">
        <w:rPr>
          <w:i/>
          <w:iCs/>
        </w:rPr>
        <w:t>Xem phòng ban</w:t>
      </w:r>
    </w:p>
    <w:p w14:paraId="41480079" w14:textId="7BB163F0" w:rsidR="00231474" w:rsidRDefault="00231474" w:rsidP="0007746E">
      <w:pPr>
        <w:pStyle w:val="ListParagraph"/>
        <w:numPr>
          <w:ilvl w:val="0"/>
          <w:numId w:val="7"/>
        </w:numPr>
      </w:pPr>
      <w:r>
        <w:t>Tên Thánh</w:t>
      </w:r>
    </w:p>
    <w:p w14:paraId="2FF91A94" w14:textId="076181A9" w:rsidR="00231474" w:rsidRDefault="00231474" w:rsidP="0007746E">
      <w:pPr>
        <w:pStyle w:val="ListParagraph"/>
        <w:numPr>
          <w:ilvl w:val="0"/>
          <w:numId w:val="7"/>
        </w:numPr>
      </w:pPr>
      <w:r>
        <w:t>Vai trò: Vai trò của Nữ tu trong phòng ban, khu vực</w:t>
      </w:r>
    </w:p>
    <w:p w14:paraId="24E9E576" w14:textId="73E500EF" w:rsidR="00231474" w:rsidRDefault="00231474" w:rsidP="0007746E">
      <w:pPr>
        <w:pStyle w:val="ListParagraph"/>
        <w:numPr>
          <w:ilvl w:val="0"/>
          <w:numId w:val="7"/>
        </w:numPr>
      </w:pPr>
      <w:r>
        <w:t>Quốc gia</w:t>
      </w:r>
    </w:p>
    <w:p w14:paraId="497A786D" w14:textId="3C59C1B7" w:rsidR="00231474" w:rsidRDefault="00231474" w:rsidP="0007746E">
      <w:pPr>
        <w:pStyle w:val="ListParagraph"/>
        <w:numPr>
          <w:ilvl w:val="0"/>
          <w:numId w:val="7"/>
        </w:numPr>
      </w:pPr>
      <w:r>
        <w:t>Nhiệm vụ xã hội: Nhiệm vụ xã hội của Cộng đoàn</w:t>
      </w:r>
    </w:p>
    <w:p w14:paraId="15A16EA8" w14:textId="5AD0D7F8" w:rsidR="00231474" w:rsidRDefault="00231474" w:rsidP="0007746E">
      <w:pPr>
        <w:pStyle w:val="ListParagraph"/>
        <w:numPr>
          <w:ilvl w:val="0"/>
          <w:numId w:val="7"/>
        </w:numPr>
      </w:pPr>
      <w:r>
        <w:t>Chuyên môn: Chuyên môn của Nữ tu</w:t>
      </w:r>
    </w:p>
    <w:p w14:paraId="4ED204E0" w14:textId="6237204B" w:rsidR="00231474" w:rsidRDefault="00231474" w:rsidP="0007746E">
      <w:pPr>
        <w:pStyle w:val="ListParagraph"/>
        <w:numPr>
          <w:ilvl w:val="0"/>
          <w:numId w:val="7"/>
        </w:numPr>
      </w:pPr>
      <w:r>
        <w:t>Học vấn: Trình độ học vẫn của Nữ tu</w:t>
      </w:r>
    </w:p>
    <w:p w14:paraId="386FDE27" w14:textId="2CF68931" w:rsidR="00231474" w:rsidRDefault="00231474" w:rsidP="0007746E">
      <w:pPr>
        <w:pStyle w:val="ListParagraph"/>
        <w:numPr>
          <w:ilvl w:val="0"/>
          <w:numId w:val="7"/>
        </w:numPr>
      </w:pPr>
      <w:r>
        <w:t>Công việc: Công việc hiện tại của Nữ tu</w:t>
      </w:r>
    </w:p>
    <w:p w14:paraId="7D5192F2" w14:textId="41FF2F6B" w:rsidR="00231474" w:rsidRDefault="00231474" w:rsidP="0007746E">
      <w:pPr>
        <w:pStyle w:val="ListParagraph"/>
        <w:numPr>
          <w:ilvl w:val="0"/>
          <w:numId w:val="7"/>
        </w:numPr>
      </w:pPr>
      <w:r>
        <w:t>Dân tộc: Dân tộc của Nữ tu</w:t>
      </w:r>
    </w:p>
    <w:p w14:paraId="065817C2" w14:textId="351FF3B7" w:rsidR="00231474" w:rsidRDefault="00231474" w:rsidP="0007746E">
      <w:pPr>
        <w:pStyle w:val="ListParagraph"/>
        <w:numPr>
          <w:ilvl w:val="0"/>
          <w:numId w:val="7"/>
        </w:numPr>
      </w:pPr>
      <w:r>
        <w:t>Khóa/Nhiệm kỳ: Lớp Khấn của Nữ tu, Nhiệm kỳ của Nữ tu ở Phòng/ban, Cộng đoàn, Nhiệm kỳ trong ban Liên Lạc của khu vực, v.v.v.</w:t>
      </w:r>
    </w:p>
    <w:p w14:paraId="0857059C" w14:textId="4453DFA1" w:rsidR="00231474" w:rsidRDefault="006E6CA7" w:rsidP="0007746E">
      <w:pPr>
        <w:pStyle w:val="ListParagraph"/>
        <w:numPr>
          <w:ilvl w:val="0"/>
          <w:numId w:val="7"/>
        </w:numPr>
      </w:pPr>
      <w:r>
        <w:t>Tình trạng Nữ tu: Trình trạng hiện tại của Nữ tu, vd: Khấn trọn đời, v.v.v.</w:t>
      </w:r>
    </w:p>
    <w:p w14:paraId="245F770F" w14:textId="77777777" w:rsidR="00A05419" w:rsidRDefault="00A05419" w:rsidP="00A05419"/>
    <w:p w14:paraId="2D89B45A" w14:textId="44B0F28D" w:rsidR="00A75C13" w:rsidRPr="00A75C13" w:rsidRDefault="00A75C13" w:rsidP="00A75C13">
      <w:pPr>
        <w:rPr>
          <w:i/>
          <w:iCs/>
        </w:rPr>
      </w:pPr>
      <w:r>
        <w:t xml:space="preserve">Từ </w:t>
      </w:r>
      <w:r>
        <w:rPr>
          <w:i/>
          <w:iCs/>
        </w:rPr>
        <w:t>Thanh công cụ &gt; Khác &gt; Chọn mục cần xem</w:t>
      </w:r>
    </w:p>
    <w:p w14:paraId="5A1C73D6" w14:textId="5573E6DE" w:rsidR="00A75C13" w:rsidRDefault="00844B0F" w:rsidP="003A0EEC">
      <w:r w:rsidRPr="00844B0F">
        <w:rPr>
          <w:noProof/>
        </w:rPr>
        <w:drawing>
          <wp:inline distT="0" distB="0" distL="0" distR="0" wp14:anchorId="5A6CB4CE" wp14:editId="533A287F">
            <wp:extent cx="4530749" cy="2078045"/>
            <wp:effectExtent l="0" t="0" r="3175" b="5080"/>
            <wp:docPr id="606434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34827" name="Picture 1" descr="A screenshot of a computer&#10;&#10;Description automatically generated"/>
                    <pic:cNvPicPr/>
                  </pic:nvPicPr>
                  <pic:blipFill>
                    <a:blip r:embed="rId66"/>
                    <a:stretch>
                      <a:fillRect/>
                    </a:stretch>
                  </pic:blipFill>
                  <pic:spPr>
                    <a:xfrm>
                      <a:off x="0" y="0"/>
                      <a:ext cx="4534391" cy="2079715"/>
                    </a:xfrm>
                    <a:prstGeom prst="rect">
                      <a:avLst/>
                    </a:prstGeom>
                  </pic:spPr>
                </pic:pic>
              </a:graphicData>
            </a:graphic>
          </wp:inline>
        </w:drawing>
      </w:r>
    </w:p>
    <w:p w14:paraId="2E4C9D71" w14:textId="5B214D71" w:rsidR="00E92853" w:rsidRDefault="00E92853" w:rsidP="00E92853">
      <w:pPr>
        <w:pStyle w:val="Caption"/>
        <w:jc w:val="center"/>
      </w:pPr>
      <w:bookmarkStart w:id="91" w:name="_Toc152798882"/>
      <w:r>
        <w:t xml:space="preserve">Hình </w:t>
      </w:r>
      <w:fldSimple w:instr=" STYLEREF 1 \s ">
        <w:r w:rsidR="00FA3583">
          <w:rPr>
            <w:noProof/>
          </w:rPr>
          <w:t>5</w:t>
        </w:r>
      </w:fldSimple>
      <w:r>
        <w:noBreakHyphen/>
      </w:r>
      <w:fldSimple w:instr=" SEQ Hình \* ARABIC \s 1 ">
        <w:r w:rsidR="00FA3583">
          <w:rPr>
            <w:noProof/>
          </w:rPr>
          <w:t>1</w:t>
        </w:r>
      </w:fldSimple>
      <w:r>
        <w:t xml:space="preserve"> Quản lý khác</w:t>
      </w:r>
      <w:bookmarkEnd w:id="91"/>
    </w:p>
    <w:p w14:paraId="79369E79" w14:textId="77777777" w:rsidR="00724AEE" w:rsidRDefault="00724AEE" w:rsidP="003A0EEC"/>
    <w:p w14:paraId="7211AE2D" w14:textId="7108C9E7" w:rsidR="009A5111" w:rsidRDefault="00FD5C76" w:rsidP="003A0EEC">
      <w:r>
        <w:t>Có thể thêm/xóa/sửa thông tin</w:t>
      </w:r>
      <w:r w:rsidR="00B96731">
        <w:t xml:space="preserve"> &gt; Click chuột phải &gt; Chọn mục phù hợp</w:t>
      </w:r>
    </w:p>
    <w:p w14:paraId="4EC577CD" w14:textId="71A94083" w:rsidR="009A5111" w:rsidRDefault="009A5111" w:rsidP="003A0EEC">
      <w:r w:rsidRPr="009A5111">
        <w:rPr>
          <w:noProof/>
        </w:rPr>
        <w:lastRenderedPageBreak/>
        <w:drawing>
          <wp:inline distT="0" distB="0" distL="0" distR="0" wp14:anchorId="051CDE33" wp14:editId="57C540FE">
            <wp:extent cx="5943600" cy="3116580"/>
            <wp:effectExtent l="0" t="0" r="0" b="0"/>
            <wp:docPr id="197596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62778" name="Picture 1" descr="A screenshot of a computer&#10;&#10;Description automatically generated"/>
                    <pic:cNvPicPr/>
                  </pic:nvPicPr>
                  <pic:blipFill>
                    <a:blip r:embed="rId67"/>
                    <a:stretch>
                      <a:fillRect/>
                    </a:stretch>
                  </pic:blipFill>
                  <pic:spPr>
                    <a:xfrm>
                      <a:off x="0" y="0"/>
                      <a:ext cx="5943600" cy="3116580"/>
                    </a:xfrm>
                    <a:prstGeom prst="rect">
                      <a:avLst/>
                    </a:prstGeom>
                  </pic:spPr>
                </pic:pic>
              </a:graphicData>
            </a:graphic>
          </wp:inline>
        </w:drawing>
      </w:r>
    </w:p>
    <w:p w14:paraId="7904F8F4" w14:textId="0F875E30" w:rsidR="00536AFD" w:rsidRDefault="00536AFD" w:rsidP="00536AFD">
      <w:pPr>
        <w:pStyle w:val="Caption"/>
        <w:jc w:val="center"/>
      </w:pPr>
      <w:bookmarkStart w:id="92" w:name="_Toc152798883"/>
      <w:r>
        <w:t xml:space="preserve">Hình </w:t>
      </w:r>
      <w:fldSimple w:instr=" STYLEREF 1 \s ">
        <w:r w:rsidR="00FA3583">
          <w:rPr>
            <w:noProof/>
          </w:rPr>
          <w:t>5</w:t>
        </w:r>
      </w:fldSimple>
      <w:r>
        <w:noBreakHyphen/>
      </w:r>
      <w:fldSimple w:instr=" SEQ Hình \* ARABIC \s 1 ">
        <w:r w:rsidR="00FA3583">
          <w:rPr>
            <w:noProof/>
          </w:rPr>
          <w:t>2</w:t>
        </w:r>
      </w:fldSimple>
      <w:r>
        <w:t xml:space="preserve"> Quản lý tên Thánh</w:t>
      </w:r>
      <w:bookmarkEnd w:id="92"/>
    </w:p>
    <w:p w14:paraId="66FB19C3" w14:textId="77777777" w:rsidR="00844B0F" w:rsidRDefault="00844B0F" w:rsidP="003A0EEC"/>
    <w:p w14:paraId="17D6C7D0" w14:textId="4A7E1DC1" w:rsidR="0007746E" w:rsidRPr="00C84DDA" w:rsidRDefault="0007746E" w:rsidP="0007746E"/>
    <w:p w14:paraId="25C1AC18" w14:textId="1751826E" w:rsidR="0051602E" w:rsidRDefault="0051602E" w:rsidP="00FA3583">
      <w:pPr>
        <w:pStyle w:val="Heading1"/>
        <w:numPr>
          <w:ilvl w:val="0"/>
          <w:numId w:val="1"/>
        </w:numPr>
      </w:pPr>
      <w:bookmarkStart w:id="93" w:name="_Toc152798839"/>
      <w:r>
        <w:t>Xuất dữ liệu</w:t>
      </w:r>
      <w:bookmarkEnd w:id="93"/>
    </w:p>
    <w:p w14:paraId="1AB4B428" w14:textId="0D6E5274" w:rsidR="009976CB" w:rsidRPr="001D7B4E" w:rsidRDefault="009976CB" w:rsidP="00FE7F2E">
      <w:r>
        <w:t xml:space="preserve">Đối với mục hỗ trợ </w:t>
      </w:r>
      <w:r w:rsidR="00890DA3">
        <w:t xml:space="preserve">xuất dữ liệu, click chuột phải vào màn hình, chọn </w:t>
      </w:r>
      <w:r w:rsidR="00890DA3" w:rsidRPr="00910AF8">
        <w:rPr>
          <w:i/>
          <w:iCs/>
        </w:rPr>
        <w:t>Xuất dữ liệu</w:t>
      </w:r>
      <w:r w:rsidR="001D7B4E">
        <w:rPr>
          <w:i/>
          <w:iCs/>
        </w:rPr>
        <w:t xml:space="preserve"> </w:t>
      </w:r>
      <w:r w:rsidR="001D7B4E">
        <w:t>&gt; Chọn định dạng xuất (vd: Excel) &gt; Chọn chỗ lưu &gt; Lưu</w:t>
      </w:r>
    </w:p>
    <w:p w14:paraId="6FD56E1B" w14:textId="20A9D9A4" w:rsidR="00AE2588" w:rsidRDefault="0031425E" w:rsidP="00460ADA">
      <w:pPr>
        <w:jc w:val="center"/>
      </w:pPr>
      <w:r w:rsidRPr="0031425E">
        <w:rPr>
          <w:noProof/>
        </w:rPr>
        <w:drawing>
          <wp:inline distT="0" distB="0" distL="0" distR="0" wp14:anchorId="2F0F1D54" wp14:editId="2AB90E05">
            <wp:extent cx="2557570" cy="1145309"/>
            <wp:effectExtent l="0" t="0" r="0" b="0"/>
            <wp:docPr id="1132672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72343" name="Picture 1" descr="A screenshot of a computer&#10;&#10;Description automatically generated"/>
                    <pic:cNvPicPr/>
                  </pic:nvPicPr>
                  <pic:blipFill>
                    <a:blip r:embed="rId68"/>
                    <a:stretch>
                      <a:fillRect/>
                    </a:stretch>
                  </pic:blipFill>
                  <pic:spPr>
                    <a:xfrm>
                      <a:off x="0" y="0"/>
                      <a:ext cx="2564057" cy="1148214"/>
                    </a:xfrm>
                    <a:prstGeom prst="rect">
                      <a:avLst/>
                    </a:prstGeom>
                  </pic:spPr>
                </pic:pic>
              </a:graphicData>
            </a:graphic>
          </wp:inline>
        </w:drawing>
      </w:r>
    </w:p>
    <w:p w14:paraId="03056575" w14:textId="59A7C1DB" w:rsidR="00A65E84" w:rsidRDefault="00A65E84" w:rsidP="00A65E84">
      <w:pPr>
        <w:jc w:val="center"/>
      </w:pPr>
      <w:r w:rsidRPr="00A65E84">
        <w:rPr>
          <w:noProof/>
        </w:rPr>
        <w:drawing>
          <wp:inline distT="0" distB="0" distL="0" distR="0" wp14:anchorId="13C4DECE" wp14:editId="210F8581">
            <wp:extent cx="2722574" cy="1119434"/>
            <wp:effectExtent l="0" t="0" r="0" b="0"/>
            <wp:docPr id="34390610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06101" name="Picture 1" descr="A screenshot of a phone&#10;&#10;Description automatically generated"/>
                    <pic:cNvPicPr/>
                  </pic:nvPicPr>
                  <pic:blipFill>
                    <a:blip r:embed="rId69"/>
                    <a:stretch>
                      <a:fillRect/>
                    </a:stretch>
                  </pic:blipFill>
                  <pic:spPr>
                    <a:xfrm>
                      <a:off x="0" y="0"/>
                      <a:ext cx="2732906" cy="1123682"/>
                    </a:xfrm>
                    <a:prstGeom prst="rect">
                      <a:avLst/>
                    </a:prstGeom>
                  </pic:spPr>
                </pic:pic>
              </a:graphicData>
            </a:graphic>
          </wp:inline>
        </w:drawing>
      </w:r>
    </w:p>
    <w:p w14:paraId="1068D1F7" w14:textId="77541CBA" w:rsidR="00A65E84" w:rsidRDefault="00A65E84" w:rsidP="00A65E84">
      <w:pPr>
        <w:jc w:val="center"/>
      </w:pPr>
      <w:r w:rsidRPr="00A65E84">
        <w:rPr>
          <w:noProof/>
        </w:rPr>
        <w:lastRenderedPageBreak/>
        <w:drawing>
          <wp:inline distT="0" distB="0" distL="0" distR="0" wp14:anchorId="70DF0C12" wp14:editId="04823D34">
            <wp:extent cx="3368842" cy="1899293"/>
            <wp:effectExtent l="0" t="0" r="0" b="5715"/>
            <wp:docPr id="1157079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79006" name="Picture 1" descr="A screenshot of a computer&#10;&#10;Description automatically generated"/>
                    <pic:cNvPicPr/>
                  </pic:nvPicPr>
                  <pic:blipFill>
                    <a:blip r:embed="rId70"/>
                    <a:stretch>
                      <a:fillRect/>
                    </a:stretch>
                  </pic:blipFill>
                  <pic:spPr>
                    <a:xfrm>
                      <a:off x="0" y="0"/>
                      <a:ext cx="3378687" cy="1904844"/>
                    </a:xfrm>
                    <a:prstGeom prst="rect">
                      <a:avLst/>
                    </a:prstGeom>
                  </pic:spPr>
                </pic:pic>
              </a:graphicData>
            </a:graphic>
          </wp:inline>
        </w:drawing>
      </w:r>
    </w:p>
    <w:p w14:paraId="55B843CA" w14:textId="40CA609E" w:rsidR="00CC5C7D" w:rsidRDefault="00CC5C7D" w:rsidP="00CC5C7D">
      <w:pPr>
        <w:pStyle w:val="Caption"/>
        <w:jc w:val="center"/>
      </w:pPr>
      <w:bookmarkStart w:id="94" w:name="_Toc152798884"/>
      <w:r>
        <w:t xml:space="preserve">Hình </w:t>
      </w:r>
      <w:fldSimple w:instr=" STYLEREF 1 \s ">
        <w:r w:rsidR="00FA3583">
          <w:rPr>
            <w:noProof/>
          </w:rPr>
          <w:t>6</w:t>
        </w:r>
      </w:fldSimple>
      <w:r>
        <w:noBreakHyphen/>
      </w:r>
      <w:fldSimple w:instr=" SEQ Hình \* ARABIC \s 1 ">
        <w:r w:rsidR="00FA3583">
          <w:rPr>
            <w:noProof/>
          </w:rPr>
          <w:t>1</w:t>
        </w:r>
      </w:fldSimple>
      <w:r>
        <w:t xml:space="preserve"> </w:t>
      </w:r>
      <w:r w:rsidR="007A644B">
        <w:t>Xuất dữ liệu</w:t>
      </w:r>
      <w:bookmarkEnd w:id="94"/>
    </w:p>
    <w:p w14:paraId="0EFF0B79" w14:textId="572D2A20" w:rsidR="0031425E" w:rsidRPr="006A0C09" w:rsidRDefault="0031425E" w:rsidP="00FE7F2E"/>
    <w:p w14:paraId="4AF350C9" w14:textId="331EBDF6" w:rsidR="00890DA3" w:rsidRDefault="008F6A3C" w:rsidP="00FE7F2E">
      <w:r>
        <w:t xml:space="preserve">Ngoài ra, Ứng dụng cho phép xuất dữ liệu Nữ tu và Cộng đoàn từ </w:t>
      </w:r>
      <w:r w:rsidRPr="009B2C9B">
        <w:rPr>
          <w:i/>
          <w:iCs/>
        </w:rPr>
        <w:t>Thanh công cụ</w:t>
      </w:r>
    </w:p>
    <w:p w14:paraId="42C1E9D6" w14:textId="0C46A04A" w:rsidR="0051602E" w:rsidRDefault="009F6A2A" w:rsidP="000F5339">
      <w:pPr>
        <w:jc w:val="center"/>
      </w:pPr>
      <w:r>
        <w:rPr>
          <w:noProof/>
        </w:rPr>
        <mc:AlternateContent>
          <mc:Choice Requires="wps">
            <w:drawing>
              <wp:anchor distT="0" distB="0" distL="114300" distR="114300" simplePos="0" relativeHeight="251749376" behindDoc="0" locked="0" layoutInCell="1" allowOverlap="1" wp14:anchorId="064D8664" wp14:editId="49AF5554">
                <wp:simplePos x="0" y="0"/>
                <wp:positionH relativeFrom="column">
                  <wp:posOffset>3080249</wp:posOffset>
                </wp:positionH>
                <wp:positionV relativeFrom="paragraph">
                  <wp:posOffset>97018</wp:posOffset>
                </wp:positionV>
                <wp:extent cx="193040" cy="523379"/>
                <wp:effectExtent l="0" t="12700" r="0" b="22860"/>
                <wp:wrapNone/>
                <wp:docPr id="400387549" name="Up Arrow 1"/>
                <wp:cNvGraphicFramePr/>
                <a:graphic xmlns:a="http://schemas.openxmlformats.org/drawingml/2006/main">
                  <a:graphicData uri="http://schemas.microsoft.com/office/word/2010/wordprocessingShape">
                    <wps:wsp>
                      <wps:cNvSpPr/>
                      <wps:spPr>
                        <a:xfrm rot="5400000">
                          <a:off x="0" y="0"/>
                          <a:ext cx="193040" cy="523379"/>
                        </a:xfrm>
                        <a:prstGeom prst="upArrow">
                          <a:avLst/>
                        </a:prstGeom>
                        <a:solidFill>
                          <a:srgbClr val="FFFF00"/>
                        </a:solidFill>
                        <a:ln w="31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F837AB" id="Up Arrow 1" o:spid="_x0000_s1026" type="#_x0000_t68" style="position:absolute;margin-left:242.55pt;margin-top:7.65pt;width:15.2pt;height:41.2pt;rotation:90;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" adj="3983" fillcolor="yellow" strokecolor="red" strokeweight=".25pt"/>
            </w:pict>
          </mc:Fallback>
        </mc:AlternateContent>
      </w:r>
      <w:r w:rsidR="0039444B">
        <w:rPr>
          <w:noProof/>
        </w:rPr>
        <mc:AlternateContent>
          <mc:Choice Requires="wps">
            <w:drawing>
              <wp:anchor distT="0" distB="0" distL="114300" distR="114300" simplePos="0" relativeHeight="251747328" behindDoc="0" locked="0" layoutInCell="1" allowOverlap="1" wp14:anchorId="18032695" wp14:editId="3F9A0076">
                <wp:simplePos x="0" y="0"/>
                <wp:positionH relativeFrom="column">
                  <wp:posOffset>3230288</wp:posOffset>
                </wp:positionH>
                <wp:positionV relativeFrom="paragraph">
                  <wp:posOffset>170381</wp:posOffset>
                </wp:positionV>
                <wp:extent cx="1472341" cy="826072"/>
                <wp:effectExtent l="12700" t="12700" r="13970" b="12700"/>
                <wp:wrapNone/>
                <wp:docPr id="1882156448" name="Rounded Rectangle 1"/>
                <wp:cNvGraphicFramePr/>
                <a:graphic xmlns:a="http://schemas.openxmlformats.org/drawingml/2006/main">
                  <a:graphicData uri="http://schemas.microsoft.com/office/word/2010/wordprocessingShape">
                    <wps:wsp>
                      <wps:cNvSpPr/>
                      <wps:spPr>
                        <a:xfrm>
                          <a:off x="0" y="0"/>
                          <a:ext cx="1472341" cy="826072"/>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9B8750" id="Rounded Rectangle 1" o:spid="_x0000_s1026" style="position:absolute;margin-left:254.35pt;margin-top:13.4pt;width:115.95pt;height:65.0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" filled="f" strokecolor="red" strokeweight="1.5pt"/>
            </w:pict>
          </mc:Fallback>
        </mc:AlternateContent>
      </w:r>
      <w:r w:rsidR="00CC5C7D" w:rsidRPr="00CC5C7D">
        <w:rPr>
          <w:noProof/>
        </w:rPr>
        <w:drawing>
          <wp:inline distT="0" distB="0" distL="0" distR="0" wp14:anchorId="6846D827" wp14:editId="5B521FE7">
            <wp:extent cx="5942904" cy="1084580"/>
            <wp:effectExtent l="0" t="0" r="1270" b="0"/>
            <wp:docPr id="200183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33662"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5942904" cy="1084580"/>
                    </a:xfrm>
                    <a:prstGeom prst="rect">
                      <a:avLst/>
                    </a:prstGeom>
                  </pic:spPr>
                </pic:pic>
              </a:graphicData>
            </a:graphic>
          </wp:inline>
        </w:drawing>
      </w:r>
    </w:p>
    <w:p w14:paraId="364305A2" w14:textId="1ECCE41C" w:rsidR="000F5339" w:rsidRDefault="000F5339" w:rsidP="000F5339">
      <w:pPr>
        <w:pStyle w:val="Caption"/>
        <w:jc w:val="center"/>
      </w:pPr>
      <w:bookmarkStart w:id="95" w:name="_Toc152798885"/>
      <w:r>
        <w:t xml:space="preserve">Hình </w:t>
      </w:r>
      <w:fldSimple w:instr=" STYLEREF 1 \s ">
        <w:r w:rsidR="00FA3583">
          <w:rPr>
            <w:noProof/>
          </w:rPr>
          <w:t>6</w:t>
        </w:r>
      </w:fldSimple>
      <w:r>
        <w:noBreakHyphen/>
      </w:r>
      <w:fldSimple w:instr=" SEQ Hình \* ARABIC \s 1 ">
        <w:r w:rsidR="00FA3583">
          <w:rPr>
            <w:noProof/>
          </w:rPr>
          <w:t>2</w:t>
        </w:r>
      </w:fldSimple>
      <w:r>
        <w:t xml:space="preserve"> Xuất dữ liệu Nữ tu/Cộng đoàn</w:t>
      </w:r>
      <w:bookmarkEnd w:id="95"/>
    </w:p>
    <w:p w14:paraId="6588D6A4" w14:textId="77777777" w:rsidR="000F5339" w:rsidRDefault="000F5339" w:rsidP="0051602E"/>
    <w:p w14:paraId="24163DEE" w14:textId="77777777" w:rsidR="000F5339" w:rsidRDefault="000F5339" w:rsidP="0051602E"/>
    <w:p w14:paraId="778F7C27" w14:textId="219EFBC8" w:rsidR="00287C89" w:rsidRPr="0001511B" w:rsidRDefault="00287C89" w:rsidP="00FA3583">
      <w:pPr>
        <w:pStyle w:val="Heading1"/>
        <w:numPr>
          <w:ilvl w:val="0"/>
          <w:numId w:val="1"/>
        </w:numPr>
      </w:pPr>
      <w:bookmarkStart w:id="96" w:name="_Toc152798840"/>
      <w:r w:rsidRPr="0001511B">
        <w:t>Sao lưu dữ liệu</w:t>
      </w:r>
      <w:bookmarkEnd w:id="96"/>
    </w:p>
    <w:p w14:paraId="5B925E1F" w14:textId="2B73B0A0" w:rsidR="00287C89" w:rsidRDefault="0079432F" w:rsidP="00287C89">
      <w:r>
        <w:rPr>
          <w:noProof/>
        </w:rPr>
        <mc:AlternateContent>
          <mc:Choice Requires="wps">
            <w:drawing>
              <wp:anchor distT="0" distB="0" distL="114300" distR="114300" simplePos="0" relativeHeight="251751424" behindDoc="0" locked="0" layoutInCell="1" allowOverlap="1" wp14:anchorId="408AD31B" wp14:editId="59C130F5">
                <wp:simplePos x="0" y="0"/>
                <wp:positionH relativeFrom="column">
                  <wp:posOffset>1153981</wp:posOffset>
                </wp:positionH>
                <wp:positionV relativeFrom="paragraph">
                  <wp:posOffset>320646</wp:posOffset>
                </wp:positionV>
                <wp:extent cx="688569" cy="825500"/>
                <wp:effectExtent l="12700" t="12700" r="10160" b="12700"/>
                <wp:wrapNone/>
                <wp:docPr id="882115699" name="Rounded Rectangle 1"/>
                <wp:cNvGraphicFramePr/>
                <a:graphic xmlns:a="http://schemas.openxmlformats.org/drawingml/2006/main">
                  <a:graphicData uri="http://schemas.microsoft.com/office/word/2010/wordprocessingShape">
                    <wps:wsp>
                      <wps:cNvSpPr/>
                      <wps:spPr>
                        <a:xfrm>
                          <a:off x="0" y="0"/>
                          <a:ext cx="688569" cy="825500"/>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EF45AD" id="Rounded Rectangle 1" o:spid="_x0000_s1026" style="position:absolute;margin-left:90.85pt;margin-top:25.25pt;width:54.2pt;height:6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" filled="f" strokecolor="red" strokeweight="1.5pt"/>
            </w:pict>
          </mc:Fallback>
        </mc:AlternateContent>
      </w:r>
      <w:r w:rsidR="00DD452C">
        <w:t xml:space="preserve">Để sao lưu dữ liệu, từ </w:t>
      </w:r>
      <w:r w:rsidR="00DD452C">
        <w:rPr>
          <w:i/>
          <w:iCs/>
        </w:rPr>
        <w:t>Trình đơn ứng dụng</w:t>
      </w:r>
      <w:r w:rsidR="00DD452C">
        <w:t xml:space="preserve"> chọn </w:t>
      </w:r>
      <w:r w:rsidR="00DD452C">
        <w:rPr>
          <w:i/>
          <w:iCs/>
        </w:rPr>
        <w:t>Công cụ &gt; Sao lưu &gt; Vị trí sao lưu</w:t>
      </w:r>
    </w:p>
    <w:p w14:paraId="679EE0B3" w14:textId="55154137" w:rsidR="0025008D" w:rsidRDefault="0079432F" w:rsidP="00287C89">
      <w:r w:rsidRPr="0079432F">
        <w:rPr>
          <w:noProof/>
        </w:rPr>
        <w:drawing>
          <wp:inline distT="0" distB="0" distL="0" distR="0" wp14:anchorId="48EB0B8F" wp14:editId="5D97CE48">
            <wp:extent cx="5943600" cy="1084580"/>
            <wp:effectExtent l="0" t="0" r="0" b="0"/>
            <wp:docPr id="72613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31946" name=""/>
                    <pic:cNvPicPr/>
                  </pic:nvPicPr>
                  <pic:blipFill>
                    <a:blip r:embed="rId72"/>
                    <a:stretch>
                      <a:fillRect/>
                    </a:stretch>
                  </pic:blipFill>
                  <pic:spPr>
                    <a:xfrm>
                      <a:off x="0" y="0"/>
                      <a:ext cx="5943600" cy="1084580"/>
                    </a:xfrm>
                    <a:prstGeom prst="rect">
                      <a:avLst/>
                    </a:prstGeom>
                  </pic:spPr>
                </pic:pic>
              </a:graphicData>
            </a:graphic>
          </wp:inline>
        </w:drawing>
      </w:r>
    </w:p>
    <w:p w14:paraId="1C70D265" w14:textId="777B683C" w:rsidR="004571BE" w:rsidRDefault="004571BE" w:rsidP="004571BE">
      <w:pPr>
        <w:pStyle w:val="Caption"/>
        <w:jc w:val="center"/>
      </w:pPr>
      <w:bookmarkStart w:id="97" w:name="_Toc152798886"/>
      <w:r>
        <w:t xml:space="preserve">Hình </w:t>
      </w:r>
      <w:fldSimple w:instr=" STYLEREF 1 \s ">
        <w:r w:rsidR="00FA3583">
          <w:rPr>
            <w:noProof/>
          </w:rPr>
          <w:t>7</w:t>
        </w:r>
      </w:fldSimple>
      <w:r>
        <w:noBreakHyphen/>
      </w:r>
      <w:fldSimple w:instr=" SEQ Hình \* ARABIC \s 1 ">
        <w:r w:rsidR="00FA3583">
          <w:rPr>
            <w:noProof/>
          </w:rPr>
          <w:t>1</w:t>
        </w:r>
      </w:fldSimple>
      <w:r>
        <w:t xml:space="preserve"> </w:t>
      </w:r>
      <w:r w:rsidR="00B54622">
        <w:t>Sao lưu dữ liệu</w:t>
      </w:r>
      <w:bookmarkEnd w:id="97"/>
    </w:p>
    <w:p w14:paraId="2CBF7E92" w14:textId="77777777" w:rsidR="004571BE" w:rsidRDefault="004571BE" w:rsidP="00287C89"/>
    <w:p w14:paraId="0350288E" w14:textId="77777777" w:rsidR="0054131E" w:rsidRDefault="0054131E" w:rsidP="00287C89"/>
    <w:p w14:paraId="04612AE2" w14:textId="5941B13B" w:rsidR="0054131E" w:rsidRPr="0025008D" w:rsidRDefault="004045CF" w:rsidP="00287C89">
      <w:r>
        <w:t xml:space="preserve">Ứng dụng sẽ tự động sao lưu dữ liệu định kỳ, xem </w:t>
      </w:r>
      <w:r>
        <w:rPr>
          <w:i/>
          <w:iCs/>
        </w:rPr>
        <w:t xml:space="preserve">Trình đơn &gt; Thông tin &gt; Thông tin ứng dụng </w:t>
      </w:r>
      <w:r>
        <w:t xml:space="preserve"> để xem thư mục chứa dữ liệu sao lưu </w:t>
      </w:r>
    </w:p>
    <w:p w14:paraId="154D2564" w14:textId="354F2005" w:rsidR="00DD452C" w:rsidRDefault="009A7494" w:rsidP="00287C89">
      <w:r>
        <w:rPr>
          <w:noProof/>
        </w:rPr>
        <w:lastRenderedPageBreak/>
        <mc:AlternateContent>
          <mc:Choice Requires="wps">
            <w:drawing>
              <wp:anchor distT="0" distB="0" distL="114300" distR="114300" simplePos="0" relativeHeight="251753472" behindDoc="0" locked="0" layoutInCell="1" allowOverlap="1" wp14:anchorId="378C21D4" wp14:editId="702DF52C">
                <wp:simplePos x="0" y="0"/>
                <wp:positionH relativeFrom="column">
                  <wp:posOffset>88327</wp:posOffset>
                </wp:positionH>
                <wp:positionV relativeFrom="paragraph">
                  <wp:posOffset>2112635</wp:posOffset>
                </wp:positionV>
                <wp:extent cx="5789959" cy="386061"/>
                <wp:effectExtent l="12700" t="12700" r="13970" b="8255"/>
                <wp:wrapNone/>
                <wp:docPr id="2340389" name="Rounded Rectangle 1"/>
                <wp:cNvGraphicFramePr/>
                <a:graphic xmlns:a="http://schemas.openxmlformats.org/drawingml/2006/main">
                  <a:graphicData uri="http://schemas.microsoft.com/office/word/2010/wordprocessingShape">
                    <wps:wsp>
                      <wps:cNvSpPr/>
                      <wps:spPr>
                        <a:xfrm>
                          <a:off x="0" y="0"/>
                          <a:ext cx="5789959" cy="386061"/>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0F830A" id="Rounded Rectangle 1" o:spid="_x0000_s1026" style="position:absolute;margin-left:6.95pt;margin-top:166.35pt;width:455.9pt;height:30.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" filled="f" strokecolor="red" strokeweight="1.5pt"/>
            </w:pict>
          </mc:Fallback>
        </mc:AlternateContent>
      </w:r>
      <w:r w:rsidR="003561B4" w:rsidRPr="003561B4">
        <w:rPr>
          <w:noProof/>
        </w:rPr>
        <w:drawing>
          <wp:inline distT="0" distB="0" distL="0" distR="0" wp14:anchorId="3CE252CA" wp14:editId="06B6885F">
            <wp:extent cx="5943600" cy="3550285"/>
            <wp:effectExtent l="0" t="0" r="0" b="5715"/>
            <wp:docPr id="1213518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18274" name="Picture 1" descr="A screenshot of a computer&#10;&#10;Description automatically generated"/>
                    <pic:cNvPicPr/>
                  </pic:nvPicPr>
                  <pic:blipFill>
                    <a:blip r:embed="rId73"/>
                    <a:stretch>
                      <a:fillRect/>
                    </a:stretch>
                  </pic:blipFill>
                  <pic:spPr>
                    <a:xfrm>
                      <a:off x="0" y="0"/>
                      <a:ext cx="5943600" cy="3550285"/>
                    </a:xfrm>
                    <a:prstGeom prst="rect">
                      <a:avLst/>
                    </a:prstGeom>
                  </pic:spPr>
                </pic:pic>
              </a:graphicData>
            </a:graphic>
          </wp:inline>
        </w:drawing>
      </w:r>
    </w:p>
    <w:p w14:paraId="3FF70FE5" w14:textId="4928B264" w:rsidR="004571BE" w:rsidRDefault="004571BE" w:rsidP="004571BE">
      <w:pPr>
        <w:pStyle w:val="Caption"/>
        <w:jc w:val="center"/>
      </w:pPr>
      <w:bookmarkStart w:id="98" w:name="_Toc152798887"/>
      <w:r>
        <w:t xml:space="preserve">Hình </w:t>
      </w:r>
      <w:fldSimple w:instr=" STYLEREF 1 \s ">
        <w:r w:rsidR="00FA3583">
          <w:rPr>
            <w:noProof/>
          </w:rPr>
          <w:t>7</w:t>
        </w:r>
      </w:fldSimple>
      <w:r>
        <w:noBreakHyphen/>
      </w:r>
      <w:fldSimple w:instr=" SEQ Hình \* ARABIC \s 1 ">
        <w:r w:rsidR="00FA3583">
          <w:rPr>
            <w:noProof/>
          </w:rPr>
          <w:t>2</w:t>
        </w:r>
      </w:fldSimple>
      <w:r>
        <w:t xml:space="preserve"> Thông tin ứng dụng – Thư mục sao lưu tự động</w:t>
      </w:r>
      <w:bookmarkEnd w:id="98"/>
    </w:p>
    <w:p w14:paraId="66A0C01D" w14:textId="77777777" w:rsidR="004571BE" w:rsidRDefault="004571BE" w:rsidP="00287C89"/>
    <w:p w14:paraId="4C58A187" w14:textId="701C2709" w:rsidR="00DE7F6D" w:rsidRDefault="00DE7F6D" w:rsidP="00287C89">
      <w:r>
        <w:t xml:space="preserve">Tính năng </w:t>
      </w:r>
      <w:r>
        <w:rPr>
          <w:i/>
          <w:iCs/>
        </w:rPr>
        <w:t>Phục hồi dữ liệu</w:t>
      </w:r>
      <w:r>
        <w:t xml:space="preserve"> từ dữ liệu sao lưu vẫn đang được phát triển.</w:t>
      </w:r>
    </w:p>
    <w:p w14:paraId="1B23ABE3" w14:textId="77777777" w:rsidR="0064754A" w:rsidRDefault="0064754A">
      <w:pPr>
        <w:rPr>
          <w:rFonts w:asciiTheme="majorHAnsi" w:eastAsiaTheme="majorEastAsia" w:hAnsiTheme="majorHAnsi" w:cstheme="majorBidi"/>
          <w:color w:val="365F91" w:themeColor="accent1" w:themeShade="BF"/>
          <w:sz w:val="32"/>
          <w:szCs w:val="32"/>
        </w:rPr>
      </w:pPr>
      <w:r>
        <w:br w:type="page"/>
      </w:r>
    </w:p>
    <w:p w14:paraId="4286D3CF" w14:textId="61F1FA7E" w:rsidR="00CE04C2" w:rsidRDefault="006622ED" w:rsidP="00FA3583">
      <w:pPr>
        <w:pStyle w:val="Heading1"/>
        <w:numPr>
          <w:ilvl w:val="0"/>
          <w:numId w:val="1"/>
        </w:numPr>
      </w:pPr>
      <w:bookmarkStart w:id="99" w:name="_Toc152798841"/>
      <w:r>
        <w:lastRenderedPageBreak/>
        <w:t>Báo cáo</w:t>
      </w:r>
      <w:bookmarkEnd w:id="99"/>
    </w:p>
    <w:p w14:paraId="013AE8E0" w14:textId="15CAF4C2" w:rsidR="006622ED" w:rsidRPr="006622ED" w:rsidRDefault="006622ED" w:rsidP="006622ED">
      <w:r>
        <w:t>Để xem báo cáo thống kê, ở</w:t>
      </w:r>
      <w:r w:rsidRPr="008603B4">
        <w:rPr>
          <w:i/>
          <w:iCs/>
        </w:rPr>
        <w:t xml:space="preserve"> Trình đơn </w:t>
      </w:r>
      <w:r w:rsidR="008B3DD2">
        <w:rPr>
          <w:i/>
          <w:iCs/>
        </w:rPr>
        <w:t xml:space="preserve">ứng dụng </w:t>
      </w:r>
      <w:r w:rsidRPr="008603B4">
        <w:rPr>
          <w:i/>
          <w:iCs/>
        </w:rPr>
        <w:t>&gt; Báo cáo &gt; Tổng quan Hội dòng</w:t>
      </w:r>
    </w:p>
    <w:p w14:paraId="76827DF2" w14:textId="329FDE59" w:rsidR="00DE7F6D" w:rsidRDefault="004F2010" w:rsidP="00287C89">
      <w:r>
        <w:rPr>
          <w:noProof/>
        </w:rPr>
        <mc:AlternateContent>
          <mc:Choice Requires="wps">
            <w:drawing>
              <wp:anchor distT="0" distB="0" distL="114300" distR="114300" simplePos="0" relativeHeight="251769856" behindDoc="0" locked="0" layoutInCell="1" allowOverlap="1" wp14:anchorId="5325267C" wp14:editId="25AC607A">
                <wp:simplePos x="0" y="0"/>
                <wp:positionH relativeFrom="column">
                  <wp:posOffset>2164633</wp:posOffset>
                </wp:positionH>
                <wp:positionV relativeFrom="paragraph">
                  <wp:posOffset>320312</wp:posOffset>
                </wp:positionV>
                <wp:extent cx="1396713" cy="544190"/>
                <wp:effectExtent l="12700" t="12700" r="13335" b="15240"/>
                <wp:wrapNone/>
                <wp:docPr id="884582684" name="Rounded Rectangle 2"/>
                <wp:cNvGraphicFramePr/>
                <a:graphic xmlns:a="http://schemas.openxmlformats.org/drawingml/2006/main">
                  <a:graphicData uri="http://schemas.microsoft.com/office/word/2010/wordprocessingShape">
                    <wps:wsp>
                      <wps:cNvSpPr/>
                      <wps:spPr>
                        <a:xfrm>
                          <a:off x="0" y="0"/>
                          <a:ext cx="1396713" cy="544190"/>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493FC3" id="Rounded Rectangle 2" o:spid="_x0000_s1026" style="position:absolute;margin-left:170.45pt;margin-top:25.2pt;width:110pt;height:42.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" filled="f" strokecolor="red" strokeweight="1.5pt"/>
            </w:pict>
          </mc:Fallback>
        </mc:AlternateContent>
      </w:r>
    </w:p>
    <w:p w14:paraId="3AA2C9B3" w14:textId="0D45321B" w:rsidR="00CE04C2" w:rsidRDefault="004F2010" w:rsidP="00474503">
      <w:pPr>
        <w:jc w:val="center"/>
      </w:pPr>
      <w:r>
        <w:rPr>
          <w:noProof/>
        </w:rPr>
        <mc:AlternateContent>
          <mc:Choice Requires="wps">
            <w:drawing>
              <wp:anchor distT="0" distB="0" distL="114300" distR="114300" simplePos="0" relativeHeight="251770880" behindDoc="0" locked="0" layoutInCell="1" allowOverlap="1" wp14:anchorId="627D6E6E" wp14:editId="43EA36F0">
                <wp:simplePos x="0" y="0"/>
                <wp:positionH relativeFrom="column">
                  <wp:posOffset>2202744</wp:posOffset>
                </wp:positionH>
                <wp:positionV relativeFrom="paragraph">
                  <wp:posOffset>149995</wp:posOffset>
                </wp:positionV>
                <wp:extent cx="193040" cy="209550"/>
                <wp:effectExtent l="12700" t="0" r="0" b="19050"/>
                <wp:wrapNone/>
                <wp:docPr id="162119219" name="Up Arrow 1"/>
                <wp:cNvGraphicFramePr/>
                <a:graphic xmlns:a="http://schemas.openxmlformats.org/drawingml/2006/main">
                  <a:graphicData uri="http://schemas.microsoft.com/office/word/2010/wordprocessingShape">
                    <wps:wsp>
                      <wps:cNvSpPr/>
                      <wps:spPr>
                        <a:xfrm rot="1800000">
                          <a:off x="0" y="0"/>
                          <a:ext cx="193040" cy="209550"/>
                        </a:xfrm>
                        <a:prstGeom prst="upArrow">
                          <a:avLst/>
                        </a:prstGeom>
                        <a:solidFill>
                          <a:srgbClr val="FFFF00"/>
                        </a:solidFill>
                        <a:ln w="31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EF7AC" id="Up Arrow 1" o:spid="_x0000_s1026" type="#_x0000_t68" style="position:absolute;margin-left:173.45pt;margin-top:11.8pt;width:15.2pt;height:16.5pt;rotation:3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" adj="9949" fillcolor="yellow" strokecolor="red" strokeweight=".25pt"/>
            </w:pict>
          </mc:Fallback>
        </mc:AlternateContent>
      </w:r>
      <w:r w:rsidR="00180816" w:rsidRPr="00180816">
        <w:rPr>
          <w:noProof/>
        </w:rPr>
        <w:drawing>
          <wp:inline distT="0" distB="0" distL="0" distR="0" wp14:anchorId="5CDDF35B" wp14:editId="7EC81AA7">
            <wp:extent cx="4503248" cy="948280"/>
            <wp:effectExtent l="0" t="0" r="5715" b="4445"/>
            <wp:docPr id="7923551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55158" name="Picture 1" descr="A screenshot of a phone&#10;&#10;Description automatically generated"/>
                    <pic:cNvPicPr/>
                  </pic:nvPicPr>
                  <pic:blipFill>
                    <a:blip r:embed="rId74"/>
                    <a:stretch>
                      <a:fillRect/>
                    </a:stretch>
                  </pic:blipFill>
                  <pic:spPr>
                    <a:xfrm>
                      <a:off x="0" y="0"/>
                      <a:ext cx="4523288" cy="952500"/>
                    </a:xfrm>
                    <a:prstGeom prst="rect">
                      <a:avLst/>
                    </a:prstGeom>
                  </pic:spPr>
                </pic:pic>
              </a:graphicData>
            </a:graphic>
          </wp:inline>
        </w:drawing>
      </w:r>
    </w:p>
    <w:p w14:paraId="4F2D9680" w14:textId="19355EFD" w:rsidR="00180816" w:rsidRDefault="002F4B6B" w:rsidP="00C61CE5">
      <w:pPr>
        <w:jc w:val="center"/>
      </w:pPr>
      <w:r w:rsidRPr="002F4B6B">
        <w:rPr>
          <w:noProof/>
        </w:rPr>
        <w:drawing>
          <wp:inline distT="0" distB="0" distL="0" distR="0" wp14:anchorId="2F89D0CD" wp14:editId="5123E020">
            <wp:extent cx="4511459" cy="3176337"/>
            <wp:effectExtent l="0" t="0" r="0" b="0"/>
            <wp:docPr id="1229368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68586" name="Picture 1" descr="A screenshot of a computer&#10;&#10;Description automatically generated"/>
                    <pic:cNvPicPr/>
                  </pic:nvPicPr>
                  <pic:blipFill>
                    <a:blip r:embed="rId75"/>
                    <a:stretch>
                      <a:fillRect/>
                    </a:stretch>
                  </pic:blipFill>
                  <pic:spPr>
                    <a:xfrm>
                      <a:off x="0" y="0"/>
                      <a:ext cx="4513359" cy="3177675"/>
                    </a:xfrm>
                    <a:prstGeom prst="rect">
                      <a:avLst/>
                    </a:prstGeom>
                  </pic:spPr>
                </pic:pic>
              </a:graphicData>
            </a:graphic>
          </wp:inline>
        </w:drawing>
      </w:r>
    </w:p>
    <w:p w14:paraId="0C7D0FE2" w14:textId="3E4F6AC5" w:rsidR="00471AFC" w:rsidRDefault="00471AFC" w:rsidP="00471AFC">
      <w:pPr>
        <w:pStyle w:val="Caption"/>
        <w:jc w:val="center"/>
      </w:pPr>
      <w:bookmarkStart w:id="100" w:name="_Toc152798888"/>
      <w:r>
        <w:t xml:space="preserve">Hình </w:t>
      </w:r>
      <w:fldSimple w:instr=" STYLEREF 1 \s ">
        <w:r w:rsidR="00FA3583">
          <w:rPr>
            <w:noProof/>
          </w:rPr>
          <w:t>8</w:t>
        </w:r>
      </w:fldSimple>
      <w:r>
        <w:noBreakHyphen/>
      </w:r>
      <w:fldSimple w:instr=" SEQ Hình \* ARABIC \s 1 ">
        <w:r w:rsidR="00FA3583">
          <w:rPr>
            <w:noProof/>
          </w:rPr>
          <w:t>1</w:t>
        </w:r>
      </w:fldSimple>
      <w:r>
        <w:t xml:space="preserve"> Thông tin ứng dụng – Thư mục sao lưu tự động</w:t>
      </w:r>
      <w:bookmarkEnd w:id="100"/>
    </w:p>
    <w:p w14:paraId="01B4B47F" w14:textId="77777777" w:rsidR="00471AFC" w:rsidRPr="00DE7F6D" w:rsidRDefault="00471AFC" w:rsidP="00287C89"/>
    <w:p w14:paraId="3EAD2058" w14:textId="77777777" w:rsidR="00685B0D" w:rsidRDefault="00685B0D">
      <w:pPr>
        <w:rPr>
          <w:rFonts w:asciiTheme="majorHAnsi" w:eastAsiaTheme="majorEastAsia" w:hAnsiTheme="majorHAnsi" w:cstheme="majorBidi"/>
          <w:color w:val="365F91" w:themeColor="accent1" w:themeShade="BF"/>
          <w:sz w:val="32"/>
          <w:szCs w:val="32"/>
        </w:rPr>
      </w:pPr>
      <w:r>
        <w:br w:type="page"/>
      </w:r>
    </w:p>
    <w:p w14:paraId="60479FC7" w14:textId="69F677FC" w:rsidR="0051602E" w:rsidRDefault="00757438" w:rsidP="00FA3583">
      <w:pPr>
        <w:pStyle w:val="Heading1"/>
        <w:numPr>
          <w:ilvl w:val="0"/>
          <w:numId w:val="1"/>
        </w:numPr>
      </w:pPr>
      <w:bookmarkStart w:id="101" w:name="_Toc152798842"/>
      <w:r w:rsidRPr="0001511B">
        <w:lastRenderedPageBreak/>
        <w:t xml:space="preserve">Cập nhật </w:t>
      </w:r>
      <w:r w:rsidR="00C422CD">
        <w:t xml:space="preserve">thông tin </w:t>
      </w:r>
      <w:r w:rsidRPr="0001511B">
        <w:t>trang chủ</w:t>
      </w:r>
      <w:bookmarkEnd w:id="101"/>
    </w:p>
    <w:p w14:paraId="5B0E69F7" w14:textId="37ADBB9E" w:rsidR="0085548C" w:rsidRDefault="0085548C" w:rsidP="0085548C">
      <w:r>
        <w:t>Để thay đổi thông tin Trang chủ:</w:t>
      </w:r>
    </w:p>
    <w:p w14:paraId="62465A8E" w14:textId="033466A6" w:rsidR="0085548C" w:rsidRDefault="0085548C" w:rsidP="0085548C">
      <w:pPr>
        <w:pStyle w:val="ListParagraph"/>
        <w:numPr>
          <w:ilvl w:val="0"/>
          <w:numId w:val="7"/>
        </w:numPr>
      </w:pPr>
      <w:r>
        <w:t xml:space="preserve">Đổi logo: ở thư mục cài đặt ứng dụng, </w:t>
      </w:r>
      <w:del w:id="102" w:author="Anh Ngo" w:date="2023-12-07T23:50:00Z">
        <w:r w:rsidDel="00A13F63">
          <w:delText xml:space="preserve">đổi </w:delText>
        </w:r>
      </w:del>
      <w:ins w:id="103" w:author="Anh Ngo" w:date="2023-12-07T23:50:00Z">
        <w:r w:rsidR="00A13F63">
          <w:t>thêm</w:t>
        </w:r>
        <w:r w:rsidR="00A13F63">
          <w:t xml:space="preserve"> </w:t>
        </w:r>
      </w:ins>
      <w:r>
        <w:t>tâp tin</w:t>
      </w:r>
      <w:ins w:id="104" w:author="Anh Ngo" w:date="2023-12-07T23:50:00Z">
        <w:r w:rsidR="00AE2E1B">
          <w:t xml:space="preserve"> hình ảnh</w:t>
        </w:r>
      </w:ins>
      <w:r>
        <w:t xml:space="preserve"> </w:t>
      </w:r>
      <w:r w:rsidRPr="0085548C">
        <w:rPr>
          <w:i/>
          <w:iCs/>
        </w:rPr>
        <w:t xml:space="preserve">logo.png </w:t>
      </w:r>
      <w:del w:id="105" w:author="Anh Ngo" w:date="2023-12-07T23:50:00Z">
        <w:r w:rsidDel="00A13F63">
          <w:delText xml:space="preserve">thành tập tin hình ảnh/logo </w:delText>
        </w:r>
      </w:del>
      <w:r>
        <w:t>mớ</w:t>
      </w:r>
      <w:ins w:id="106" w:author="Anh Ngo" w:date="2023-12-07T23:50:00Z">
        <w:r w:rsidR="00A13F63">
          <w:t>i</w:t>
        </w:r>
        <w:r w:rsidR="00AE2E1B">
          <w:t>, để chung trong thư mục cài đặt</w:t>
        </w:r>
        <w:r w:rsidR="00A13F63">
          <w:t>.</w:t>
        </w:r>
      </w:ins>
      <w:del w:id="107" w:author="Anh Ngo" w:date="2023-12-07T23:50:00Z">
        <w:r w:rsidDel="00A13F63">
          <w:delText xml:space="preserve">i, và vẫn giữ tên </w:delText>
        </w:r>
        <w:r w:rsidRPr="00CE3C03" w:rsidDel="00A13F63">
          <w:rPr>
            <w:i/>
            <w:iCs/>
            <w:rPrChange w:id="108" w:author="Anh Ngo" w:date="2023-12-07T23:49:00Z">
              <w:rPr/>
            </w:rPrChange>
          </w:rPr>
          <w:delText>logo.png</w:delText>
        </w:r>
      </w:del>
    </w:p>
    <w:p w14:paraId="0C87AB71" w14:textId="0EF1C9A0" w:rsidR="0085548C" w:rsidRPr="0071005E" w:rsidRDefault="0085548C" w:rsidP="0085548C">
      <w:pPr>
        <w:pStyle w:val="ListParagraph"/>
        <w:numPr>
          <w:ilvl w:val="0"/>
          <w:numId w:val="7"/>
        </w:numPr>
      </w:pPr>
      <w:r>
        <w:t xml:space="preserve">Đổi nội dung: ở thư mục cài đặt ứng dụng, cập nhật thông tin trong tập tin </w:t>
      </w:r>
      <w:r w:rsidRPr="0085548C">
        <w:rPr>
          <w:i/>
          <w:iCs/>
        </w:rPr>
        <w:t>home</w:t>
      </w:r>
    </w:p>
    <w:p w14:paraId="6F277890" w14:textId="154A5694" w:rsidR="0071005E" w:rsidRPr="0085548C" w:rsidRDefault="00830749" w:rsidP="0071005E">
      <w:pPr>
        <w:jc w:val="center"/>
      </w:pPr>
      <w:ins w:id="109" w:author="Anh Ngo" w:date="2023-12-07T23:49:00Z">
        <w:r>
          <w:rPr>
            <w:noProof/>
          </w:rPr>
          <mc:AlternateContent>
            <mc:Choice Requires="wps">
              <w:drawing>
                <wp:anchor distT="0" distB="0" distL="114300" distR="114300" simplePos="0" relativeHeight="251779072" behindDoc="0" locked="0" layoutInCell="1" allowOverlap="1" wp14:anchorId="0099535A" wp14:editId="01797A0D">
                  <wp:simplePos x="0" y="0"/>
                  <wp:positionH relativeFrom="column">
                    <wp:posOffset>2662022</wp:posOffset>
                  </wp:positionH>
                  <wp:positionV relativeFrom="paragraph">
                    <wp:posOffset>2164004</wp:posOffset>
                  </wp:positionV>
                  <wp:extent cx="1217930" cy="247015"/>
                  <wp:effectExtent l="1047750" t="0" r="20320" b="19685"/>
                  <wp:wrapNone/>
                  <wp:docPr id="143608621" name="Line Callout 2 1"/>
                  <wp:cNvGraphicFramePr/>
                  <a:graphic xmlns:a="http://schemas.openxmlformats.org/drawingml/2006/main">
                    <a:graphicData uri="http://schemas.microsoft.com/office/word/2010/wordprocessingShape">
                      <wps:wsp>
                        <wps:cNvSpPr/>
                        <wps:spPr>
                          <a:xfrm>
                            <a:off x="0" y="0"/>
                            <a:ext cx="1217930" cy="247015"/>
                          </a:xfrm>
                          <a:prstGeom prst="borderCallout2">
                            <a:avLst>
                              <a:gd name="adj1" fmla="val 48946"/>
                              <a:gd name="adj2" fmla="val -718"/>
                              <a:gd name="adj3" fmla="val 35859"/>
                              <a:gd name="adj4" fmla="val -29244"/>
                              <a:gd name="adj5" fmla="val 53624"/>
                              <a:gd name="adj6" fmla="val -84426"/>
                            </a:avLst>
                          </a:prstGeom>
                          <a:solidFill>
                            <a:schemeClr val="lt1"/>
                          </a:solidFill>
                          <a:ln w="6350">
                            <a:solidFill>
                              <a:srgbClr val="FF0000"/>
                            </a:solidFill>
                            <a:headEnd type="oval" w="sm" len="sm"/>
                            <a:tailEnd type="oval" w="sm" len="sm"/>
                          </a:ln>
                        </wps:spPr>
                        <wps:txbx>
                          <w:txbxContent>
                            <w:p w14:paraId="51357F9F" w14:textId="526C64A2" w:rsidR="00830749" w:rsidRDefault="00830749" w:rsidP="00830749">
                              <w:pPr>
                                <w:jc w:val="center"/>
                                <w:rPr>
                                  <w:rFonts w:ascii="Calibri" w:eastAsia="SimSun" w:hAnsi="Calibri"/>
                                  <w:sz w:val="16"/>
                                  <w:szCs w:val="16"/>
                                </w:rPr>
                              </w:pPr>
                              <w:ins w:id="110" w:author="Anh Ngo" w:date="2023-12-07T23:49:00Z">
                                <w:r>
                                  <w:rPr>
                                    <w:rFonts w:ascii="Calibri" w:eastAsia="SimSun" w:hAnsi="Calibri"/>
                                    <w:sz w:val="16"/>
                                    <w:szCs w:val="16"/>
                                  </w:rPr>
                                  <w:t xml:space="preserve">Thêm tập tin </w:t>
                                </w:r>
                              </w:ins>
                              <w:r w:rsidRPr="00094D65">
                                <w:rPr>
                                  <w:rFonts w:ascii="Calibri" w:eastAsia="SimSun" w:hAnsi="Calibri"/>
                                  <w:i/>
                                  <w:iCs/>
                                  <w:sz w:val="16"/>
                                  <w:szCs w:val="16"/>
                                  <w:rPrChange w:id="111" w:author="Anh Ngo" w:date="2023-12-07T23:51:00Z">
                                    <w:rPr>
                                      <w:rFonts w:ascii="Calibri" w:eastAsia="SimSun" w:hAnsi="Calibri"/>
                                      <w:sz w:val="16"/>
                                      <w:szCs w:val="16"/>
                                    </w:rPr>
                                  </w:rPrChange>
                                </w:rPr>
                                <w:t>logo.png</w:t>
                              </w:r>
                            </w:p>
                          </w:txbxContent>
                        </wps:txbx>
                        <wps:bodyPr rot="0" spcFirstLastPara="0" vert="horz" wrap="square" lIns="45720" tIns="45720" rIns="4572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9535A" id="_x0000_s1110" type="#_x0000_t48" style="position:absolute;left:0;text-align:left;margin-left:209.6pt;margin-top:170.4pt;width:95.9pt;height:19.4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" adj="-18236,11583,-6317,7746,-155,10572" fillcolor="white [3201]" strokecolor="red" strokeweight=".5pt">
                  <v:stroke startarrow="oval" startarrowwidth="narrow" startarrowlength="short" endarrow="oval" endarrowwidth="narrow" endarrowlength="short"/>
                  <v:textbox inset="3.6pt,,3.6pt">
                    <w:txbxContent>
                      <w:p w14:paraId="51357F9F" w14:textId="526C64A2" w:rsidR="00830749" w:rsidRDefault="00830749" w:rsidP="00830749">
                        <w:pPr>
                          <w:jc w:val="center"/>
                          <w:rPr>
                            <w:rFonts w:ascii="Calibri" w:eastAsia="SimSun" w:hAnsi="Calibri"/>
                            <w:sz w:val="16"/>
                            <w:szCs w:val="16"/>
                          </w:rPr>
                        </w:pPr>
                        <w:ins w:id="112" w:author="Anh Ngo" w:date="2023-12-07T23:49:00Z">
                          <w:r>
                            <w:rPr>
                              <w:rFonts w:ascii="Calibri" w:eastAsia="SimSun" w:hAnsi="Calibri"/>
                              <w:sz w:val="16"/>
                              <w:szCs w:val="16"/>
                            </w:rPr>
                            <w:t xml:space="preserve">Thêm tập tin </w:t>
                          </w:r>
                        </w:ins>
                        <w:r w:rsidRPr="00094D65">
                          <w:rPr>
                            <w:rFonts w:ascii="Calibri" w:eastAsia="SimSun" w:hAnsi="Calibri"/>
                            <w:i/>
                            <w:iCs/>
                            <w:sz w:val="16"/>
                            <w:szCs w:val="16"/>
                            <w:rPrChange w:id="113" w:author="Anh Ngo" w:date="2023-12-07T23:51:00Z">
                              <w:rPr>
                                <w:rFonts w:ascii="Calibri" w:eastAsia="SimSun" w:hAnsi="Calibri"/>
                                <w:sz w:val="16"/>
                                <w:szCs w:val="16"/>
                              </w:rPr>
                            </w:rPrChange>
                          </w:rPr>
                          <w:t>logo.png</w:t>
                        </w:r>
                      </w:p>
                    </w:txbxContent>
                  </v:textbox>
                  <o:callout v:ext="edit" minusy="t"/>
                </v:shape>
              </w:pict>
            </mc:Fallback>
          </mc:AlternateContent>
        </w:r>
      </w:ins>
      <w:r w:rsidR="0071005E">
        <w:rPr>
          <w:noProof/>
        </w:rPr>
        <w:drawing>
          <wp:inline distT="0" distB="0" distL="0" distR="0" wp14:anchorId="5872E4FE" wp14:editId="715CBB65">
            <wp:extent cx="3143000" cy="2416629"/>
            <wp:effectExtent l="0" t="0" r="635" b="3175"/>
            <wp:docPr id="140791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47490" cy="2420082"/>
                    </a:xfrm>
                    <a:prstGeom prst="rect">
                      <a:avLst/>
                    </a:prstGeom>
                    <a:noFill/>
                    <a:ln>
                      <a:noFill/>
                    </a:ln>
                  </pic:spPr>
                </pic:pic>
              </a:graphicData>
            </a:graphic>
          </wp:inline>
        </w:drawing>
      </w:r>
    </w:p>
    <w:p w14:paraId="2C22678E" w14:textId="1F86E6A0" w:rsidR="0006794B" w:rsidRDefault="00325124">
      <w:r>
        <w:rPr>
          <w:noProof/>
        </w:rPr>
        <mc:AlternateContent>
          <mc:Choice Requires="wps">
            <w:drawing>
              <wp:anchor distT="0" distB="0" distL="114300" distR="114300" simplePos="0" relativeHeight="251772928" behindDoc="0" locked="0" layoutInCell="1" allowOverlap="1" wp14:anchorId="74558893" wp14:editId="07F1DFF6">
                <wp:simplePos x="0" y="0"/>
                <wp:positionH relativeFrom="column">
                  <wp:posOffset>3882285</wp:posOffset>
                </wp:positionH>
                <wp:positionV relativeFrom="paragraph">
                  <wp:posOffset>468129</wp:posOffset>
                </wp:positionV>
                <wp:extent cx="1217930" cy="247015"/>
                <wp:effectExtent l="774700" t="0" r="13970" b="6985"/>
                <wp:wrapNone/>
                <wp:docPr id="691415467" name="Line Callout 2 1"/>
                <wp:cNvGraphicFramePr/>
                <a:graphic xmlns:a="http://schemas.openxmlformats.org/drawingml/2006/main">
                  <a:graphicData uri="http://schemas.microsoft.com/office/word/2010/wordprocessingShape">
                    <wps:wsp>
                      <wps:cNvSpPr/>
                      <wps:spPr>
                        <a:xfrm>
                          <a:off x="0" y="0"/>
                          <a:ext cx="1217930" cy="247015"/>
                        </a:xfrm>
                        <a:prstGeom prst="borderCallout2">
                          <a:avLst>
                            <a:gd name="adj1" fmla="val 48946"/>
                            <a:gd name="adj2" fmla="val -718"/>
                            <a:gd name="adj3" fmla="val 35859"/>
                            <a:gd name="adj4" fmla="val -29244"/>
                            <a:gd name="adj5" fmla="val 29933"/>
                            <a:gd name="adj6" fmla="val -61002"/>
                          </a:avLst>
                        </a:prstGeom>
                        <a:solidFill>
                          <a:schemeClr val="lt1"/>
                        </a:solidFill>
                        <a:ln w="6350">
                          <a:solidFill>
                            <a:srgbClr val="FF0000"/>
                          </a:solidFill>
                          <a:headEnd type="oval" w="sm" len="sm"/>
                          <a:tailEnd type="oval" w="sm" len="sm"/>
                        </a:ln>
                      </wps:spPr>
                      <wps:txbx>
                        <w:txbxContent>
                          <w:p w14:paraId="0C029B65" w14:textId="433D74D6" w:rsidR="00A97198" w:rsidRDefault="00A97198" w:rsidP="00A97198">
                            <w:pPr>
                              <w:jc w:val="center"/>
                              <w:rPr>
                                <w:rFonts w:ascii="Calibri" w:eastAsia="SimSun" w:hAnsi="Calibri"/>
                                <w:sz w:val="16"/>
                                <w:szCs w:val="16"/>
                              </w:rPr>
                            </w:pPr>
                            <w:r>
                              <w:rPr>
                                <w:rFonts w:ascii="Calibri" w:eastAsia="SimSun" w:hAnsi="Calibri"/>
                                <w:sz w:val="16"/>
                                <w:szCs w:val="16"/>
                              </w:rPr>
                              <w:t>logo.png</w:t>
                            </w:r>
                          </w:p>
                        </w:txbxContent>
                      </wps:txbx>
                      <wps:bodyPr rot="0" spcFirstLastPara="0" vert="horz" wrap="square" lIns="45720" tIns="45720" rIns="4572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58893" id="_x0000_s1111" type="#_x0000_t48" style="position:absolute;margin-left:305.7pt;margin-top:36.85pt;width:95.9pt;height:19.4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" adj="-13176,6466,-6317,7746,-155,10572" fillcolor="white [3201]" strokecolor="red" strokeweight=".5pt">
                <v:stroke startarrow="oval" startarrowwidth="narrow" startarrowlength="short" endarrow="oval" endarrowwidth="narrow" endarrowlength="short"/>
                <v:textbox inset="3.6pt,,3.6pt">
                  <w:txbxContent>
                    <w:p w14:paraId="0C029B65" w14:textId="433D74D6" w:rsidR="00A97198" w:rsidRDefault="00A97198" w:rsidP="00A97198">
                      <w:pPr>
                        <w:jc w:val="center"/>
                        <w:rPr>
                          <w:rFonts w:ascii="Calibri" w:eastAsia="SimSun" w:hAnsi="Calibri"/>
                          <w:sz w:val="16"/>
                          <w:szCs w:val="16"/>
                        </w:rPr>
                      </w:pPr>
                      <w:r>
                        <w:rPr>
                          <w:rFonts w:ascii="Calibri" w:eastAsia="SimSun" w:hAnsi="Calibri"/>
                          <w:sz w:val="16"/>
                          <w:szCs w:val="16"/>
                        </w:rPr>
                        <w:t>logo.png</w:t>
                      </w:r>
                    </w:p>
                  </w:txbxContent>
                </v:textbox>
              </v:shape>
            </w:pict>
          </mc:Fallback>
        </mc:AlternateContent>
      </w:r>
      <w:r w:rsidR="00A97198">
        <w:rPr>
          <w:noProof/>
        </w:rPr>
        <mc:AlternateContent>
          <mc:Choice Requires="wps">
            <w:drawing>
              <wp:anchor distT="0" distB="0" distL="114300" distR="114300" simplePos="0" relativeHeight="251774976" behindDoc="0" locked="0" layoutInCell="1" allowOverlap="1" wp14:anchorId="5D8D2663" wp14:editId="79BA9FE5">
                <wp:simplePos x="0" y="0"/>
                <wp:positionH relativeFrom="column">
                  <wp:posOffset>3801979</wp:posOffset>
                </wp:positionH>
                <wp:positionV relativeFrom="paragraph">
                  <wp:posOffset>1424433</wp:posOffset>
                </wp:positionV>
                <wp:extent cx="1217930" cy="247507"/>
                <wp:effectExtent l="635000" t="0" r="13970" b="6985"/>
                <wp:wrapNone/>
                <wp:docPr id="1083353534" name="Line Callout 2 1"/>
                <wp:cNvGraphicFramePr/>
                <a:graphic xmlns:a="http://schemas.openxmlformats.org/drawingml/2006/main">
                  <a:graphicData uri="http://schemas.microsoft.com/office/word/2010/wordprocessingShape">
                    <wps:wsp>
                      <wps:cNvSpPr/>
                      <wps:spPr>
                        <a:xfrm>
                          <a:off x="0" y="0"/>
                          <a:ext cx="1217930" cy="247507"/>
                        </a:xfrm>
                        <a:prstGeom prst="borderCallout2">
                          <a:avLst>
                            <a:gd name="adj1" fmla="val 48946"/>
                            <a:gd name="adj2" fmla="val -718"/>
                            <a:gd name="adj3" fmla="val 35859"/>
                            <a:gd name="adj4" fmla="val -20212"/>
                            <a:gd name="adj5" fmla="val 29933"/>
                            <a:gd name="adj6" fmla="val -49712"/>
                          </a:avLst>
                        </a:prstGeom>
                        <a:solidFill>
                          <a:schemeClr val="lt1"/>
                        </a:solidFill>
                        <a:ln w="6350">
                          <a:solidFill>
                            <a:srgbClr val="FF0000"/>
                          </a:solidFill>
                          <a:headEnd type="oval" w="sm" len="sm"/>
                          <a:tailEnd type="oval" w="sm" len="sm"/>
                        </a:ln>
                      </wps:spPr>
                      <wps:txbx>
                        <w:txbxContent>
                          <w:p w14:paraId="3CCAC096" w14:textId="19C3C38C" w:rsidR="00A97198" w:rsidRDefault="00672A71" w:rsidP="00A97198">
                            <w:pPr>
                              <w:jc w:val="center"/>
                              <w:rPr>
                                <w:rFonts w:ascii="Calibri" w:eastAsia="SimSun" w:hAnsi="Calibri"/>
                                <w:sz w:val="16"/>
                                <w:szCs w:val="16"/>
                              </w:rPr>
                            </w:pPr>
                            <w:r>
                              <w:rPr>
                                <w:rFonts w:ascii="Calibri" w:eastAsia="SimSun" w:hAnsi="Calibri"/>
                                <w:sz w:val="16"/>
                                <w:szCs w:val="16"/>
                              </w:rPr>
                              <w:t>home</w:t>
                            </w:r>
                          </w:p>
                        </w:txbxContent>
                      </wps:txbx>
                      <wps:bodyPr rot="0" spcFirstLastPara="0" vert="horz" wrap="square" lIns="45720" tIns="45720" rIns="4572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8D2663" id="_x0000_s1112" type="#_x0000_t48" style="position:absolute;margin-left:299.35pt;margin-top:112.15pt;width:95.9pt;height:19.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" adj="-10738,6466,-4366,7746,-155,10572" fillcolor="white [3201]" strokecolor="red" strokeweight=".5pt">
                <v:stroke startarrow="oval" startarrowwidth="narrow" startarrowlength="short" endarrow="oval" endarrowwidth="narrow" endarrowlength="short"/>
                <v:textbox inset="3.6pt,,3.6pt">
                  <w:txbxContent>
                    <w:p w14:paraId="3CCAC096" w14:textId="19C3C38C" w:rsidR="00A97198" w:rsidRDefault="00672A71" w:rsidP="00A97198">
                      <w:pPr>
                        <w:jc w:val="center"/>
                        <w:rPr>
                          <w:rFonts w:ascii="Calibri" w:eastAsia="SimSun" w:hAnsi="Calibri"/>
                          <w:sz w:val="16"/>
                          <w:szCs w:val="16"/>
                        </w:rPr>
                      </w:pPr>
                      <w:r>
                        <w:rPr>
                          <w:rFonts w:ascii="Calibri" w:eastAsia="SimSun" w:hAnsi="Calibri"/>
                          <w:sz w:val="16"/>
                          <w:szCs w:val="16"/>
                        </w:rPr>
                        <w:t>home</w:t>
                      </w:r>
                    </w:p>
                  </w:txbxContent>
                </v:textbox>
              </v:shape>
            </w:pict>
          </mc:Fallback>
        </mc:AlternateContent>
      </w:r>
      <w:r w:rsidR="00B34988" w:rsidRPr="00B34988">
        <w:rPr>
          <w:noProof/>
        </w:rPr>
        <w:drawing>
          <wp:inline distT="0" distB="0" distL="0" distR="0" wp14:anchorId="640A91DC" wp14:editId="038F3058">
            <wp:extent cx="5943600" cy="3136900"/>
            <wp:effectExtent l="0" t="0" r="0" b="0"/>
            <wp:docPr id="1921582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82578" name="Picture 1" descr="A screenshot of a computer&#10;&#10;Description automatically generated"/>
                    <pic:cNvPicPr/>
                  </pic:nvPicPr>
                  <pic:blipFill>
                    <a:blip r:embed="rId77"/>
                    <a:stretch>
                      <a:fillRect/>
                    </a:stretch>
                  </pic:blipFill>
                  <pic:spPr>
                    <a:xfrm>
                      <a:off x="0" y="0"/>
                      <a:ext cx="5943600" cy="3136900"/>
                    </a:xfrm>
                    <a:prstGeom prst="rect">
                      <a:avLst/>
                    </a:prstGeom>
                  </pic:spPr>
                </pic:pic>
              </a:graphicData>
            </a:graphic>
          </wp:inline>
        </w:drawing>
      </w:r>
    </w:p>
    <w:p w14:paraId="3EEB6ED4" w14:textId="0EB33448" w:rsidR="0006794B" w:rsidRDefault="0006794B" w:rsidP="0006794B">
      <w:pPr>
        <w:pStyle w:val="Caption"/>
        <w:jc w:val="center"/>
      </w:pPr>
      <w:bookmarkStart w:id="114" w:name="_Toc152798889"/>
      <w:r>
        <w:t xml:space="preserve">Hình </w:t>
      </w:r>
      <w:fldSimple w:instr=" STYLEREF 1 \s ">
        <w:r w:rsidR="00FA3583">
          <w:rPr>
            <w:noProof/>
          </w:rPr>
          <w:t>9</w:t>
        </w:r>
      </w:fldSimple>
      <w:r>
        <w:noBreakHyphen/>
      </w:r>
      <w:fldSimple w:instr=" SEQ Hình \* ARABIC \s 1 ">
        <w:r w:rsidR="00FA3583">
          <w:rPr>
            <w:noProof/>
          </w:rPr>
          <w:t>1</w:t>
        </w:r>
      </w:fldSimple>
      <w:r>
        <w:t xml:space="preserve"> </w:t>
      </w:r>
      <w:r w:rsidR="00083936">
        <w:t>Màn hình chính – cập nhật thông tin</w:t>
      </w:r>
      <w:bookmarkEnd w:id="114"/>
    </w:p>
    <w:p w14:paraId="727E41B4" w14:textId="0EF37028" w:rsidR="00B414B7" w:rsidRDefault="00B414B7">
      <w:pPr>
        <w:rPr>
          <w:rFonts w:asciiTheme="majorHAnsi" w:eastAsiaTheme="majorEastAsia" w:hAnsiTheme="majorHAnsi" w:cstheme="majorBidi"/>
          <w:color w:val="365F91" w:themeColor="accent1" w:themeShade="BF"/>
          <w:sz w:val="32"/>
          <w:szCs w:val="32"/>
        </w:rPr>
      </w:pPr>
      <w:r>
        <w:br w:type="page"/>
      </w:r>
    </w:p>
    <w:p w14:paraId="4DC41798" w14:textId="56115888" w:rsidR="0051602E" w:rsidRDefault="0051602E" w:rsidP="00FA3583">
      <w:pPr>
        <w:pStyle w:val="Heading1"/>
        <w:numPr>
          <w:ilvl w:val="0"/>
          <w:numId w:val="1"/>
        </w:numPr>
      </w:pPr>
      <w:bookmarkStart w:id="115" w:name="_Toc152798843"/>
      <w:r>
        <w:lastRenderedPageBreak/>
        <w:t>Cấu hình ứng dụng</w:t>
      </w:r>
      <w:bookmarkEnd w:id="115"/>
    </w:p>
    <w:p w14:paraId="24DA8BE0" w14:textId="77777777" w:rsidR="00B0028C" w:rsidRDefault="00B0028C" w:rsidP="00B0028C">
      <w:r>
        <w:t>Đang cập nhật</w:t>
      </w:r>
    </w:p>
    <w:p w14:paraId="672D7674" w14:textId="6F22FB43" w:rsidR="002B73B5" w:rsidRDefault="000346B8" w:rsidP="00FA3583">
      <w:pPr>
        <w:pStyle w:val="Heading1"/>
        <w:numPr>
          <w:ilvl w:val="0"/>
          <w:numId w:val="1"/>
        </w:numPr>
      </w:pPr>
      <w:bookmarkStart w:id="116" w:name="_Toc152798844"/>
      <w:r>
        <w:t xml:space="preserve">Vấn đề </w:t>
      </w:r>
      <w:r w:rsidRPr="00572FC0">
        <w:t>thường</w:t>
      </w:r>
      <w:r>
        <w:t xml:space="preserve"> gặp</w:t>
      </w:r>
      <w:bookmarkEnd w:id="116"/>
    </w:p>
    <w:p w14:paraId="668CA820" w14:textId="3153BA9B" w:rsidR="001941AF" w:rsidRDefault="00405823" w:rsidP="001941AF">
      <w:r>
        <w:t>Đang cập nhật</w:t>
      </w:r>
    </w:p>
    <w:p w14:paraId="34001EDB" w14:textId="4A0D6C0C" w:rsidR="001941AF" w:rsidRDefault="001941AF" w:rsidP="00FA3583">
      <w:pPr>
        <w:pStyle w:val="Heading1"/>
        <w:numPr>
          <w:ilvl w:val="0"/>
          <w:numId w:val="1"/>
        </w:numPr>
      </w:pPr>
      <w:bookmarkStart w:id="117" w:name="_Toc152798845"/>
      <w:r>
        <w:t xml:space="preserve">Trợ </w:t>
      </w:r>
      <w:r w:rsidRPr="00572FC0">
        <w:t>giúp</w:t>
      </w:r>
      <w:bookmarkEnd w:id="117"/>
    </w:p>
    <w:p w14:paraId="7B5584A4" w14:textId="77777777" w:rsidR="00EF6A35" w:rsidRDefault="00EF6A35" w:rsidP="00EF6A35">
      <w:r>
        <w:t>Đang cập nhật</w:t>
      </w:r>
    </w:p>
    <w:p w14:paraId="485D07C6" w14:textId="77777777" w:rsidR="001941AF" w:rsidRPr="001941AF" w:rsidRDefault="001941AF" w:rsidP="001941AF"/>
    <w:p w14:paraId="6D28B567" w14:textId="77777777" w:rsidR="0051602E" w:rsidRDefault="0051602E" w:rsidP="0051602E"/>
    <w:p w14:paraId="3A9F8732" w14:textId="4A8075BE" w:rsidR="00B85A84" w:rsidRDefault="00B85A84" w:rsidP="003D1274">
      <w:pPr>
        <w:pStyle w:val="Heading1"/>
        <w:numPr>
          <w:ilvl w:val="0"/>
          <w:numId w:val="0"/>
        </w:numPr>
      </w:pPr>
    </w:p>
    <w:p w14:paraId="45BB39A7" w14:textId="77777777" w:rsidR="00B85A84" w:rsidRPr="0051602E" w:rsidRDefault="00B85A84" w:rsidP="0051602E"/>
    <w:p w14:paraId="0DD26A5E" w14:textId="77777777" w:rsidR="0051602E" w:rsidRPr="0051602E" w:rsidRDefault="0051602E" w:rsidP="0051602E"/>
    <w:p w14:paraId="35C009E3" w14:textId="77777777" w:rsidR="00D54E3D" w:rsidRPr="003F2432" w:rsidRDefault="00D54E3D" w:rsidP="003F2432"/>
    <w:p w14:paraId="23482B19" w14:textId="77777777" w:rsidR="00E24C7A" w:rsidRDefault="00E24C7A"/>
    <w:sectPr w:rsidR="00E24C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B3B21"/>
    <w:multiLevelType w:val="hybridMultilevel"/>
    <w:tmpl w:val="BA303D2A"/>
    <w:lvl w:ilvl="0" w:tplc="FD4CD7AE">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81102E"/>
    <w:multiLevelType w:val="multilevel"/>
    <w:tmpl w:val="A5B0C3B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F514972"/>
    <w:multiLevelType w:val="multilevel"/>
    <w:tmpl w:val="04090025"/>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3216C71"/>
    <w:multiLevelType w:val="hybridMultilevel"/>
    <w:tmpl w:val="B95C8DCE"/>
    <w:lvl w:ilvl="0" w:tplc="34FE6D70">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F66D94"/>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5" w15:restartNumberingAfterBreak="0">
    <w:nsid w:val="336D2752"/>
    <w:multiLevelType w:val="hybridMultilevel"/>
    <w:tmpl w:val="94D4F546"/>
    <w:lvl w:ilvl="0" w:tplc="7E702C3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701B68"/>
    <w:multiLevelType w:val="multilevel"/>
    <w:tmpl w:val="32A437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2E34FB6"/>
    <w:multiLevelType w:val="hybridMultilevel"/>
    <w:tmpl w:val="A40A7E38"/>
    <w:lvl w:ilvl="0" w:tplc="3264B4C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904156"/>
    <w:multiLevelType w:val="hybridMultilevel"/>
    <w:tmpl w:val="75688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4753DE"/>
    <w:multiLevelType w:val="multilevel"/>
    <w:tmpl w:val="04090025"/>
    <w:styleLink w:val="CurrentList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7F577CBB"/>
    <w:multiLevelType w:val="multilevel"/>
    <w:tmpl w:val="04090025"/>
    <w:styleLink w:val="CurrentList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112548936">
    <w:abstractNumId w:val="6"/>
  </w:num>
  <w:num w:numId="2" w16cid:durableId="2100984987">
    <w:abstractNumId w:val="8"/>
  </w:num>
  <w:num w:numId="3" w16cid:durableId="1590656526">
    <w:abstractNumId w:val="6"/>
  </w:num>
  <w:num w:numId="4" w16cid:durableId="165362024">
    <w:abstractNumId w:val="4"/>
  </w:num>
  <w:num w:numId="5" w16cid:durableId="1297252037">
    <w:abstractNumId w:val="1"/>
  </w:num>
  <w:num w:numId="6" w16cid:durableId="1867979743">
    <w:abstractNumId w:val="1"/>
  </w:num>
  <w:num w:numId="7" w16cid:durableId="1215771364">
    <w:abstractNumId w:val="0"/>
  </w:num>
  <w:num w:numId="8" w16cid:durableId="394276176">
    <w:abstractNumId w:val="7"/>
  </w:num>
  <w:num w:numId="9" w16cid:durableId="786511479">
    <w:abstractNumId w:val="5"/>
  </w:num>
  <w:num w:numId="10" w16cid:durableId="1175415010">
    <w:abstractNumId w:val="1"/>
  </w:num>
  <w:num w:numId="11" w16cid:durableId="2089114242">
    <w:abstractNumId w:val="1"/>
  </w:num>
  <w:num w:numId="12" w16cid:durableId="1536852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02724736">
    <w:abstractNumId w:val="1"/>
  </w:num>
  <w:num w:numId="14" w16cid:durableId="1759598591">
    <w:abstractNumId w:val="1"/>
  </w:num>
  <w:num w:numId="15" w16cid:durableId="1177161149">
    <w:abstractNumId w:val="1"/>
  </w:num>
  <w:num w:numId="16" w16cid:durableId="1737556239">
    <w:abstractNumId w:val="1"/>
  </w:num>
  <w:num w:numId="17" w16cid:durableId="1371109621">
    <w:abstractNumId w:val="1"/>
  </w:num>
  <w:num w:numId="18" w16cid:durableId="135923730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61186051">
    <w:abstractNumId w:val="1"/>
  </w:num>
  <w:num w:numId="20" w16cid:durableId="7411486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540476474">
    <w:abstractNumId w:val="9"/>
  </w:num>
  <w:num w:numId="22" w16cid:durableId="142822101">
    <w:abstractNumId w:val="1"/>
  </w:num>
  <w:num w:numId="23" w16cid:durableId="1853373403">
    <w:abstractNumId w:val="1"/>
  </w:num>
  <w:num w:numId="24" w16cid:durableId="1524323907">
    <w:abstractNumId w:val="10"/>
  </w:num>
  <w:num w:numId="25" w16cid:durableId="9834623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573806881">
    <w:abstractNumId w:val="2"/>
  </w:num>
  <w:num w:numId="27" w16cid:durableId="41937490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48114915">
    <w:abstractNumId w:val="3"/>
  </w:num>
  <w:num w:numId="29" w16cid:durableId="1948341659">
    <w:abstractNumId w:val="1"/>
  </w:num>
  <w:num w:numId="30" w16cid:durableId="1239556658">
    <w:abstractNumId w:val="1"/>
  </w:num>
  <w:num w:numId="31" w16cid:durableId="765611724">
    <w:abstractNumId w:val="1"/>
  </w:num>
  <w:num w:numId="32" w16cid:durableId="1981691653">
    <w:abstractNumId w:val="1"/>
  </w:num>
  <w:num w:numId="33" w16cid:durableId="1420979695">
    <w:abstractNumId w:val="1"/>
  </w:num>
  <w:num w:numId="34" w16cid:durableId="661347013">
    <w:abstractNumId w:val="1"/>
  </w:num>
  <w:num w:numId="35" w16cid:durableId="283123313">
    <w:abstractNumId w:val="1"/>
  </w:num>
  <w:num w:numId="36" w16cid:durableId="909270971">
    <w:abstractNumId w:val="1"/>
  </w:num>
  <w:num w:numId="37" w16cid:durableId="79065100">
    <w:abstractNumId w:val="1"/>
  </w:num>
  <w:num w:numId="38" w16cid:durableId="1135568074">
    <w:abstractNumId w:val="1"/>
  </w:num>
  <w:num w:numId="39" w16cid:durableId="1377775994">
    <w:abstractNumId w:val="1"/>
  </w:num>
  <w:num w:numId="40" w16cid:durableId="181791615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h Ngo">
    <w15:presenceInfo w15:providerId="Windows Live" w15:userId="81887623284d24f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6BD"/>
    <w:rsid w:val="000029DD"/>
    <w:rsid w:val="00005E47"/>
    <w:rsid w:val="00010A46"/>
    <w:rsid w:val="0001511B"/>
    <w:rsid w:val="00015B6C"/>
    <w:rsid w:val="00025B60"/>
    <w:rsid w:val="00025F8A"/>
    <w:rsid w:val="000346B8"/>
    <w:rsid w:val="000371E4"/>
    <w:rsid w:val="00045408"/>
    <w:rsid w:val="00046C5F"/>
    <w:rsid w:val="0004727B"/>
    <w:rsid w:val="00056FC8"/>
    <w:rsid w:val="000644B4"/>
    <w:rsid w:val="0006794B"/>
    <w:rsid w:val="00071EB9"/>
    <w:rsid w:val="0007746E"/>
    <w:rsid w:val="00083936"/>
    <w:rsid w:val="00083AA1"/>
    <w:rsid w:val="00084AE1"/>
    <w:rsid w:val="00086EF0"/>
    <w:rsid w:val="00094D65"/>
    <w:rsid w:val="000A50E2"/>
    <w:rsid w:val="000B1044"/>
    <w:rsid w:val="000B20DC"/>
    <w:rsid w:val="000B2863"/>
    <w:rsid w:val="000B318E"/>
    <w:rsid w:val="000B7958"/>
    <w:rsid w:val="000C3F0F"/>
    <w:rsid w:val="000C43A1"/>
    <w:rsid w:val="000C4A24"/>
    <w:rsid w:val="000C4ED5"/>
    <w:rsid w:val="000C60B2"/>
    <w:rsid w:val="000C6358"/>
    <w:rsid w:val="000C66DC"/>
    <w:rsid w:val="000D274A"/>
    <w:rsid w:val="000E76E4"/>
    <w:rsid w:val="000F5339"/>
    <w:rsid w:val="00103D3A"/>
    <w:rsid w:val="00103D5E"/>
    <w:rsid w:val="00111781"/>
    <w:rsid w:val="0011636D"/>
    <w:rsid w:val="0012112A"/>
    <w:rsid w:val="0012733F"/>
    <w:rsid w:val="00133ACA"/>
    <w:rsid w:val="00134B65"/>
    <w:rsid w:val="001362F3"/>
    <w:rsid w:val="001367E0"/>
    <w:rsid w:val="00137CF1"/>
    <w:rsid w:val="00143332"/>
    <w:rsid w:val="001449A6"/>
    <w:rsid w:val="0014527D"/>
    <w:rsid w:val="00145773"/>
    <w:rsid w:val="0014744D"/>
    <w:rsid w:val="001500B5"/>
    <w:rsid w:val="0015610A"/>
    <w:rsid w:val="0015676D"/>
    <w:rsid w:val="00170E2B"/>
    <w:rsid w:val="00170F30"/>
    <w:rsid w:val="001762A3"/>
    <w:rsid w:val="00180816"/>
    <w:rsid w:val="001915A6"/>
    <w:rsid w:val="00191E5C"/>
    <w:rsid w:val="00192101"/>
    <w:rsid w:val="001941AF"/>
    <w:rsid w:val="00194B72"/>
    <w:rsid w:val="001A65B7"/>
    <w:rsid w:val="001B3D75"/>
    <w:rsid w:val="001B4B0B"/>
    <w:rsid w:val="001C7FCF"/>
    <w:rsid w:val="001D0F7E"/>
    <w:rsid w:val="001D5A40"/>
    <w:rsid w:val="001D7B4E"/>
    <w:rsid w:val="001E0323"/>
    <w:rsid w:val="001E7FE7"/>
    <w:rsid w:val="001F021C"/>
    <w:rsid w:val="001F325D"/>
    <w:rsid w:val="001F6576"/>
    <w:rsid w:val="0020070C"/>
    <w:rsid w:val="00200CB6"/>
    <w:rsid w:val="00204F38"/>
    <w:rsid w:val="00206EC8"/>
    <w:rsid w:val="00212EEE"/>
    <w:rsid w:val="00216341"/>
    <w:rsid w:val="00217DE6"/>
    <w:rsid w:val="00231202"/>
    <w:rsid w:val="00231474"/>
    <w:rsid w:val="002434AB"/>
    <w:rsid w:val="0025008D"/>
    <w:rsid w:val="00250F3E"/>
    <w:rsid w:val="00252074"/>
    <w:rsid w:val="00253030"/>
    <w:rsid w:val="0026116D"/>
    <w:rsid w:val="00262120"/>
    <w:rsid w:val="00267315"/>
    <w:rsid w:val="0027292C"/>
    <w:rsid w:val="0027509E"/>
    <w:rsid w:val="0027652A"/>
    <w:rsid w:val="00287C89"/>
    <w:rsid w:val="00291C9C"/>
    <w:rsid w:val="00293F73"/>
    <w:rsid w:val="00295DF0"/>
    <w:rsid w:val="002972FA"/>
    <w:rsid w:val="002A2C16"/>
    <w:rsid w:val="002A450B"/>
    <w:rsid w:val="002B45D0"/>
    <w:rsid w:val="002B73B5"/>
    <w:rsid w:val="002B7555"/>
    <w:rsid w:val="002C129E"/>
    <w:rsid w:val="002C59FB"/>
    <w:rsid w:val="002E0D30"/>
    <w:rsid w:val="002E4BB7"/>
    <w:rsid w:val="002F1903"/>
    <w:rsid w:val="002F4B6B"/>
    <w:rsid w:val="003032F7"/>
    <w:rsid w:val="00313E61"/>
    <w:rsid w:val="0031425E"/>
    <w:rsid w:val="00315C97"/>
    <w:rsid w:val="003206BF"/>
    <w:rsid w:val="00323A51"/>
    <w:rsid w:val="00324FAE"/>
    <w:rsid w:val="00325124"/>
    <w:rsid w:val="00333923"/>
    <w:rsid w:val="00340FC9"/>
    <w:rsid w:val="00344374"/>
    <w:rsid w:val="003561B4"/>
    <w:rsid w:val="00363B1C"/>
    <w:rsid w:val="003649BA"/>
    <w:rsid w:val="00364F8B"/>
    <w:rsid w:val="003727AA"/>
    <w:rsid w:val="00373AB1"/>
    <w:rsid w:val="003759E6"/>
    <w:rsid w:val="00375F20"/>
    <w:rsid w:val="00376105"/>
    <w:rsid w:val="0038111E"/>
    <w:rsid w:val="003826BE"/>
    <w:rsid w:val="00382933"/>
    <w:rsid w:val="00393B43"/>
    <w:rsid w:val="0039444B"/>
    <w:rsid w:val="003978D3"/>
    <w:rsid w:val="003A072B"/>
    <w:rsid w:val="003A0EEC"/>
    <w:rsid w:val="003A41FA"/>
    <w:rsid w:val="003A7D8F"/>
    <w:rsid w:val="003B2BCD"/>
    <w:rsid w:val="003B2D2E"/>
    <w:rsid w:val="003B58D0"/>
    <w:rsid w:val="003B7C36"/>
    <w:rsid w:val="003D044F"/>
    <w:rsid w:val="003D1274"/>
    <w:rsid w:val="003D596E"/>
    <w:rsid w:val="003E048C"/>
    <w:rsid w:val="003E0DC8"/>
    <w:rsid w:val="003E737D"/>
    <w:rsid w:val="003F2432"/>
    <w:rsid w:val="003F2D80"/>
    <w:rsid w:val="003F3390"/>
    <w:rsid w:val="003F59DA"/>
    <w:rsid w:val="004003BA"/>
    <w:rsid w:val="004045CF"/>
    <w:rsid w:val="00405823"/>
    <w:rsid w:val="004066E1"/>
    <w:rsid w:val="00407014"/>
    <w:rsid w:val="00411C02"/>
    <w:rsid w:val="00412023"/>
    <w:rsid w:val="004159E1"/>
    <w:rsid w:val="00415B3C"/>
    <w:rsid w:val="00422EBF"/>
    <w:rsid w:val="00425104"/>
    <w:rsid w:val="00431672"/>
    <w:rsid w:val="00432E69"/>
    <w:rsid w:val="004420F7"/>
    <w:rsid w:val="00444575"/>
    <w:rsid w:val="00444E65"/>
    <w:rsid w:val="004465B9"/>
    <w:rsid w:val="00447A65"/>
    <w:rsid w:val="00453FFA"/>
    <w:rsid w:val="004571BE"/>
    <w:rsid w:val="00460ADA"/>
    <w:rsid w:val="00460CAB"/>
    <w:rsid w:val="00460F98"/>
    <w:rsid w:val="004712DB"/>
    <w:rsid w:val="00471AFC"/>
    <w:rsid w:val="00474503"/>
    <w:rsid w:val="00495ABF"/>
    <w:rsid w:val="00496F4A"/>
    <w:rsid w:val="00497A55"/>
    <w:rsid w:val="004A3F8C"/>
    <w:rsid w:val="004A6EBD"/>
    <w:rsid w:val="004A6F77"/>
    <w:rsid w:val="004B4CED"/>
    <w:rsid w:val="004B5962"/>
    <w:rsid w:val="004B69C3"/>
    <w:rsid w:val="004B7514"/>
    <w:rsid w:val="004B7A35"/>
    <w:rsid w:val="004C0A6A"/>
    <w:rsid w:val="004C21FE"/>
    <w:rsid w:val="004C3F46"/>
    <w:rsid w:val="004C7718"/>
    <w:rsid w:val="004D0E95"/>
    <w:rsid w:val="004D14D0"/>
    <w:rsid w:val="004D222A"/>
    <w:rsid w:val="004D4211"/>
    <w:rsid w:val="004D5A0E"/>
    <w:rsid w:val="004E0E38"/>
    <w:rsid w:val="004F1411"/>
    <w:rsid w:val="004F2010"/>
    <w:rsid w:val="004F7BAF"/>
    <w:rsid w:val="005045CC"/>
    <w:rsid w:val="00515EA5"/>
    <w:rsid w:val="0051602E"/>
    <w:rsid w:val="00531272"/>
    <w:rsid w:val="005314F3"/>
    <w:rsid w:val="00536AFD"/>
    <w:rsid w:val="0054131E"/>
    <w:rsid w:val="0056050D"/>
    <w:rsid w:val="0056566A"/>
    <w:rsid w:val="005671B2"/>
    <w:rsid w:val="00572FC0"/>
    <w:rsid w:val="00573A5F"/>
    <w:rsid w:val="0057467D"/>
    <w:rsid w:val="00585985"/>
    <w:rsid w:val="005A3BB5"/>
    <w:rsid w:val="005A42CD"/>
    <w:rsid w:val="005B2791"/>
    <w:rsid w:val="005C0EB3"/>
    <w:rsid w:val="005C152D"/>
    <w:rsid w:val="005C3458"/>
    <w:rsid w:val="005C7F9D"/>
    <w:rsid w:val="005D091D"/>
    <w:rsid w:val="005D15AD"/>
    <w:rsid w:val="005D37B2"/>
    <w:rsid w:val="005D39EF"/>
    <w:rsid w:val="005D6776"/>
    <w:rsid w:val="005D6CA7"/>
    <w:rsid w:val="005E123F"/>
    <w:rsid w:val="005E417A"/>
    <w:rsid w:val="005E59AA"/>
    <w:rsid w:val="005E6623"/>
    <w:rsid w:val="005E71D1"/>
    <w:rsid w:val="005F3BE4"/>
    <w:rsid w:val="00601519"/>
    <w:rsid w:val="00601B20"/>
    <w:rsid w:val="00604D24"/>
    <w:rsid w:val="0060612A"/>
    <w:rsid w:val="00612854"/>
    <w:rsid w:val="006140B6"/>
    <w:rsid w:val="00621415"/>
    <w:rsid w:val="00625AB9"/>
    <w:rsid w:val="006352DC"/>
    <w:rsid w:val="00635D6D"/>
    <w:rsid w:val="00637D50"/>
    <w:rsid w:val="00644140"/>
    <w:rsid w:val="006469FB"/>
    <w:rsid w:val="0064754A"/>
    <w:rsid w:val="006549F1"/>
    <w:rsid w:val="006622ED"/>
    <w:rsid w:val="006644D0"/>
    <w:rsid w:val="00666011"/>
    <w:rsid w:val="00671614"/>
    <w:rsid w:val="00672A71"/>
    <w:rsid w:val="00673C01"/>
    <w:rsid w:val="00683B7C"/>
    <w:rsid w:val="00684EE5"/>
    <w:rsid w:val="00685253"/>
    <w:rsid w:val="00685B0D"/>
    <w:rsid w:val="00692E97"/>
    <w:rsid w:val="006A0C09"/>
    <w:rsid w:val="006A1868"/>
    <w:rsid w:val="006A2F42"/>
    <w:rsid w:val="006B00BB"/>
    <w:rsid w:val="006B3FE1"/>
    <w:rsid w:val="006B769D"/>
    <w:rsid w:val="006C072F"/>
    <w:rsid w:val="006C1EB8"/>
    <w:rsid w:val="006C260A"/>
    <w:rsid w:val="006C42B3"/>
    <w:rsid w:val="006D197C"/>
    <w:rsid w:val="006E3FDD"/>
    <w:rsid w:val="006E6CA7"/>
    <w:rsid w:val="006F46EB"/>
    <w:rsid w:val="006F508F"/>
    <w:rsid w:val="006F6F17"/>
    <w:rsid w:val="006F7FE2"/>
    <w:rsid w:val="00702AFF"/>
    <w:rsid w:val="00704004"/>
    <w:rsid w:val="0071005E"/>
    <w:rsid w:val="00724AEE"/>
    <w:rsid w:val="007300FC"/>
    <w:rsid w:val="00733E81"/>
    <w:rsid w:val="00741EE1"/>
    <w:rsid w:val="007478B3"/>
    <w:rsid w:val="00750854"/>
    <w:rsid w:val="00757438"/>
    <w:rsid w:val="0076062F"/>
    <w:rsid w:val="00762BD3"/>
    <w:rsid w:val="00770236"/>
    <w:rsid w:val="00773EB3"/>
    <w:rsid w:val="007741E7"/>
    <w:rsid w:val="00780E97"/>
    <w:rsid w:val="007846D1"/>
    <w:rsid w:val="00784C7B"/>
    <w:rsid w:val="0078586B"/>
    <w:rsid w:val="00791714"/>
    <w:rsid w:val="00791C26"/>
    <w:rsid w:val="00792190"/>
    <w:rsid w:val="0079432F"/>
    <w:rsid w:val="007970C0"/>
    <w:rsid w:val="007A2D85"/>
    <w:rsid w:val="007A5D62"/>
    <w:rsid w:val="007A644B"/>
    <w:rsid w:val="007C3570"/>
    <w:rsid w:val="007D4F04"/>
    <w:rsid w:val="007E1000"/>
    <w:rsid w:val="007E1943"/>
    <w:rsid w:val="007E4DFD"/>
    <w:rsid w:val="007F728B"/>
    <w:rsid w:val="00803E06"/>
    <w:rsid w:val="00805DA7"/>
    <w:rsid w:val="0081028D"/>
    <w:rsid w:val="008105F4"/>
    <w:rsid w:val="0081231A"/>
    <w:rsid w:val="00812F55"/>
    <w:rsid w:val="008149A1"/>
    <w:rsid w:val="00814FCC"/>
    <w:rsid w:val="008152FD"/>
    <w:rsid w:val="00815F91"/>
    <w:rsid w:val="00817F4B"/>
    <w:rsid w:val="008205D1"/>
    <w:rsid w:val="008258A3"/>
    <w:rsid w:val="00825CB8"/>
    <w:rsid w:val="00830749"/>
    <w:rsid w:val="008347E9"/>
    <w:rsid w:val="0083540D"/>
    <w:rsid w:val="0083560A"/>
    <w:rsid w:val="00844B0F"/>
    <w:rsid w:val="00847D42"/>
    <w:rsid w:val="0085209F"/>
    <w:rsid w:val="0085548C"/>
    <w:rsid w:val="00855AB8"/>
    <w:rsid w:val="008603B4"/>
    <w:rsid w:val="00861610"/>
    <w:rsid w:val="00861B1B"/>
    <w:rsid w:val="008648FE"/>
    <w:rsid w:val="0088206F"/>
    <w:rsid w:val="00887CB4"/>
    <w:rsid w:val="00890DA3"/>
    <w:rsid w:val="008925D6"/>
    <w:rsid w:val="00895B1E"/>
    <w:rsid w:val="008A7675"/>
    <w:rsid w:val="008B0B47"/>
    <w:rsid w:val="008B3DD2"/>
    <w:rsid w:val="008B44AE"/>
    <w:rsid w:val="008C3D11"/>
    <w:rsid w:val="008D087C"/>
    <w:rsid w:val="008D6A43"/>
    <w:rsid w:val="008D7111"/>
    <w:rsid w:val="008F0C12"/>
    <w:rsid w:val="008F6A3C"/>
    <w:rsid w:val="00903EF1"/>
    <w:rsid w:val="00905B73"/>
    <w:rsid w:val="00910AF8"/>
    <w:rsid w:val="00915336"/>
    <w:rsid w:val="009206AD"/>
    <w:rsid w:val="00930567"/>
    <w:rsid w:val="00930A45"/>
    <w:rsid w:val="00937AD5"/>
    <w:rsid w:val="00941A0D"/>
    <w:rsid w:val="0094546A"/>
    <w:rsid w:val="00952335"/>
    <w:rsid w:val="00970377"/>
    <w:rsid w:val="00970AC4"/>
    <w:rsid w:val="009805F6"/>
    <w:rsid w:val="009808D1"/>
    <w:rsid w:val="00981D5B"/>
    <w:rsid w:val="00982B4A"/>
    <w:rsid w:val="00983757"/>
    <w:rsid w:val="00984735"/>
    <w:rsid w:val="009877EA"/>
    <w:rsid w:val="00994F64"/>
    <w:rsid w:val="009976CB"/>
    <w:rsid w:val="009A43B8"/>
    <w:rsid w:val="009A5111"/>
    <w:rsid w:val="009A5E7C"/>
    <w:rsid w:val="009A7494"/>
    <w:rsid w:val="009B2C9B"/>
    <w:rsid w:val="009B411B"/>
    <w:rsid w:val="009C14C7"/>
    <w:rsid w:val="009C1D9D"/>
    <w:rsid w:val="009C3D53"/>
    <w:rsid w:val="009C45CE"/>
    <w:rsid w:val="009D1CDB"/>
    <w:rsid w:val="009D2F10"/>
    <w:rsid w:val="009D730D"/>
    <w:rsid w:val="009E79EF"/>
    <w:rsid w:val="009F6A2A"/>
    <w:rsid w:val="00A05419"/>
    <w:rsid w:val="00A13F63"/>
    <w:rsid w:val="00A143D5"/>
    <w:rsid w:val="00A25C0E"/>
    <w:rsid w:val="00A4366C"/>
    <w:rsid w:val="00A449D0"/>
    <w:rsid w:val="00A50FC8"/>
    <w:rsid w:val="00A570B4"/>
    <w:rsid w:val="00A62F9B"/>
    <w:rsid w:val="00A640F8"/>
    <w:rsid w:val="00A65746"/>
    <w:rsid w:val="00A65E84"/>
    <w:rsid w:val="00A671EE"/>
    <w:rsid w:val="00A75C13"/>
    <w:rsid w:val="00A77330"/>
    <w:rsid w:val="00A77CEA"/>
    <w:rsid w:val="00A81FF4"/>
    <w:rsid w:val="00A82F04"/>
    <w:rsid w:val="00A84132"/>
    <w:rsid w:val="00A850C1"/>
    <w:rsid w:val="00A90F13"/>
    <w:rsid w:val="00A92410"/>
    <w:rsid w:val="00A93309"/>
    <w:rsid w:val="00A9446A"/>
    <w:rsid w:val="00A95503"/>
    <w:rsid w:val="00A95D83"/>
    <w:rsid w:val="00A96340"/>
    <w:rsid w:val="00A9674C"/>
    <w:rsid w:val="00A97198"/>
    <w:rsid w:val="00A97894"/>
    <w:rsid w:val="00AA52B1"/>
    <w:rsid w:val="00AB4B6E"/>
    <w:rsid w:val="00AB5AEF"/>
    <w:rsid w:val="00AB6982"/>
    <w:rsid w:val="00AC2BE1"/>
    <w:rsid w:val="00AC5AF0"/>
    <w:rsid w:val="00AC7137"/>
    <w:rsid w:val="00AC730D"/>
    <w:rsid w:val="00AD1290"/>
    <w:rsid w:val="00AD64C4"/>
    <w:rsid w:val="00AD6C4C"/>
    <w:rsid w:val="00AD7F0D"/>
    <w:rsid w:val="00AE1FFD"/>
    <w:rsid w:val="00AE2588"/>
    <w:rsid w:val="00AE2E1B"/>
    <w:rsid w:val="00AE69B9"/>
    <w:rsid w:val="00AE729A"/>
    <w:rsid w:val="00AF01B9"/>
    <w:rsid w:val="00AF3D77"/>
    <w:rsid w:val="00AF5B99"/>
    <w:rsid w:val="00AF61B4"/>
    <w:rsid w:val="00B0028C"/>
    <w:rsid w:val="00B0215C"/>
    <w:rsid w:val="00B02D39"/>
    <w:rsid w:val="00B133AC"/>
    <w:rsid w:val="00B15A06"/>
    <w:rsid w:val="00B20EBD"/>
    <w:rsid w:val="00B23BBB"/>
    <w:rsid w:val="00B333FF"/>
    <w:rsid w:val="00B34770"/>
    <w:rsid w:val="00B34988"/>
    <w:rsid w:val="00B36931"/>
    <w:rsid w:val="00B37AEF"/>
    <w:rsid w:val="00B37F59"/>
    <w:rsid w:val="00B414B7"/>
    <w:rsid w:val="00B44BA4"/>
    <w:rsid w:val="00B478C7"/>
    <w:rsid w:val="00B50999"/>
    <w:rsid w:val="00B52C67"/>
    <w:rsid w:val="00B5414A"/>
    <w:rsid w:val="00B542EA"/>
    <w:rsid w:val="00B54622"/>
    <w:rsid w:val="00B5558D"/>
    <w:rsid w:val="00B60399"/>
    <w:rsid w:val="00B610DC"/>
    <w:rsid w:val="00B64268"/>
    <w:rsid w:val="00B71874"/>
    <w:rsid w:val="00B73233"/>
    <w:rsid w:val="00B736BD"/>
    <w:rsid w:val="00B74C38"/>
    <w:rsid w:val="00B774C0"/>
    <w:rsid w:val="00B77AD8"/>
    <w:rsid w:val="00B83C64"/>
    <w:rsid w:val="00B858C6"/>
    <w:rsid w:val="00B85A84"/>
    <w:rsid w:val="00B86F1F"/>
    <w:rsid w:val="00B95D80"/>
    <w:rsid w:val="00B96731"/>
    <w:rsid w:val="00BA2040"/>
    <w:rsid w:val="00BA2270"/>
    <w:rsid w:val="00BA246D"/>
    <w:rsid w:val="00BB42D6"/>
    <w:rsid w:val="00BB5015"/>
    <w:rsid w:val="00BC2185"/>
    <w:rsid w:val="00BC30B4"/>
    <w:rsid w:val="00BC3E11"/>
    <w:rsid w:val="00BC72B8"/>
    <w:rsid w:val="00BD600E"/>
    <w:rsid w:val="00BE4E48"/>
    <w:rsid w:val="00BE5225"/>
    <w:rsid w:val="00BE65C4"/>
    <w:rsid w:val="00C03BC7"/>
    <w:rsid w:val="00C053F6"/>
    <w:rsid w:val="00C11132"/>
    <w:rsid w:val="00C12C7F"/>
    <w:rsid w:val="00C14155"/>
    <w:rsid w:val="00C14B79"/>
    <w:rsid w:val="00C15CC4"/>
    <w:rsid w:val="00C242E2"/>
    <w:rsid w:val="00C244AE"/>
    <w:rsid w:val="00C26DAD"/>
    <w:rsid w:val="00C314F7"/>
    <w:rsid w:val="00C33CE8"/>
    <w:rsid w:val="00C422CD"/>
    <w:rsid w:val="00C43F61"/>
    <w:rsid w:val="00C50971"/>
    <w:rsid w:val="00C5180F"/>
    <w:rsid w:val="00C56589"/>
    <w:rsid w:val="00C57FAD"/>
    <w:rsid w:val="00C6150C"/>
    <w:rsid w:val="00C61CE5"/>
    <w:rsid w:val="00C61F58"/>
    <w:rsid w:val="00C62285"/>
    <w:rsid w:val="00C637CA"/>
    <w:rsid w:val="00C64325"/>
    <w:rsid w:val="00C64799"/>
    <w:rsid w:val="00C67C22"/>
    <w:rsid w:val="00C71BDE"/>
    <w:rsid w:val="00C826E1"/>
    <w:rsid w:val="00C84DDA"/>
    <w:rsid w:val="00C92F6C"/>
    <w:rsid w:val="00C9432B"/>
    <w:rsid w:val="00CA6FEB"/>
    <w:rsid w:val="00CB0080"/>
    <w:rsid w:val="00CB68A7"/>
    <w:rsid w:val="00CC0C02"/>
    <w:rsid w:val="00CC4C4F"/>
    <w:rsid w:val="00CC5C7D"/>
    <w:rsid w:val="00CC7ED1"/>
    <w:rsid w:val="00CD27F0"/>
    <w:rsid w:val="00CD4A90"/>
    <w:rsid w:val="00CE04C2"/>
    <w:rsid w:val="00CE2128"/>
    <w:rsid w:val="00CE3C03"/>
    <w:rsid w:val="00CE4B24"/>
    <w:rsid w:val="00CE515F"/>
    <w:rsid w:val="00CF7676"/>
    <w:rsid w:val="00CF7B17"/>
    <w:rsid w:val="00D0245E"/>
    <w:rsid w:val="00D03133"/>
    <w:rsid w:val="00D079C5"/>
    <w:rsid w:val="00D1102F"/>
    <w:rsid w:val="00D14B5D"/>
    <w:rsid w:val="00D14C13"/>
    <w:rsid w:val="00D179B9"/>
    <w:rsid w:val="00D23226"/>
    <w:rsid w:val="00D278F8"/>
    <w:rsid w:val="00D32DB9"/>
    <w:rsid w:val="00D3323F"/>
    <w:rsid w:val="00D34BCA"/>
    <w:rsid w:val="00D354A0"/>
    <w:rsid w:val="00D42831"/>
    <w:rsid w:val="00D42925"/>
    <w:rsid w:val="00D54E3D"/>
    <w:rsid w:val="00D654F8"/>
    <w:rsid w:val="00D66890"/>
    <w:rsid w:val="00D67EFB"/>
    <w:rsid w:val="00D75681"/>
    <w:rsid w:val="00D815FC"/>
    <w:rsid w:val="00D84636"/>
    <w:rsid w:val="00D86412"/>
    <w:rsid w:val="00D91052"/>
    <w:rsid w:val="00D91C60"/>
    <w:rsid w:val="00DA3268"/>
    <w:rsid w:val="00DA7B84"/>
    <w:rsid w:val="00DA7FD6"/>
    <w:rsid w:val="00DB2EEA"/>
    <w:rsid w:val="00DB471F"/>
    <w:rsid w:val="00DC16EF"/>
    <w:rsid w:val="00DC67A8"/>
    <w:rsid w:val="00DD452C"/>
    <w:rsid w:val="00DE1B8C"/>
    <w:rsid w:val="00DE7F6D"/>
    <w:rsid w:val="00DF0810"/>
    <w:rsid w:val="00DF08F6"/>
    <w:rsid w:val="00DF315D"/>
    <w:rsid w:val="00DF4736"/>
    <w:rsid w:val="00DF604B"/>
    <w:rsid w:val="00E00124"/>
    <w:rsid w:val="00E04607"/>
    <w:rsid w:val="00E05EE7"/>
    <w:rsid w:val="00E06FD4"/>
    <w:rsid w:val="00E11182"/>
    <w:rsid w:val="00E17B8A"/>
    <w:rsid w:val="00E22B52"/>
    <w:rsid w:val="00E24C7A"/>
    <w:rsid w:val="00E26D23"/>
    <w:rsid w:val="00E27836"/>
    <w:rsid w:val="00E4079C"/>
    <w:rsid w:val="00E47BFA"/>
    <w:rsid w:val="00E51E39"/>
    <w:rsid w:val="00E52B99"/>
    <w:rsid w:val="00E55221"/>
    <w:rsid w:val="00E56DEA"/>
    <w:rsid w:val="00E57551"/>
    <w:rsid w:val="00E57764"/>
    <w:rsid w:val="00E7707C"/>
    <w:rsid w:val="00E82563"/>
    <w:rsid w:val="00E82ACC"/>
    <w:rsid w:val="00E82F6A"/>
    <w:rsid w:val="00E8576D"/>
    <w:rsid w:val="00E864BC"/>
    <w:rsid w:val="00E90852"/>
    <w:rsid w:val="00E92853"/>
    <w:rsid w:val="00E932DF"/>
    <w:rsid w:val="00EA10F1"/>
    <w:rsid w:val="00EA228F"/>
    <w:rsid w:val="00EA7419"/>
    <w:rsid w:val="00EB3692"/>
    <w:rsid w:val="00EB6FB0"/>
    <w:rsid w:val="00EC24CE"/>
    <w:rsid w:val="00ED0A2A"/>
    <w:rsid w:val="00ED1A68"/>
    <w:rsid w:val="00ED1BEB"/>
    <w:rsid w:val="00ED45AC"/>
    <w:rsid w:val="00ED5115"/>
    <w:rsid w:val="00ED5BC1"/>
    <w:rsid w:val="00ED5F02"/>
    <w:rsid w:val="00EE44C9"/>
    <w:rsid w:val="00EF6A35"/>
    <w:rsid w:val="00F00A7B"/>
    <w:rsid w:val="00F02DB4"/>
    <w:rsid w:val="00F06FDB"/>
    <w:rsid w:val="00F11E3F"/>
    <w:rsid w:val="00F23F4C"/>
    <w:rsid w:val="00F25CDD"/>
    <w:rsid w:val="00F25F4C"/>
    <w:rsid w:val="00F27CC2"/>
    <w:rsid w:val="00F44C2B"/>
    <w:rsid w:val="00F50AC4"/>
    <w:rsid w:val="00F51A98"/>
    <w:rsid w:val="00F618E7"/>
    <w:rsid w:val="00F64BBE"/>
    <w:rsid w:val="00F64D65"/>
    <w:rsid w:val="00F65A75"/>
    <w:rsid w:val="00F71821"/>
    <w:rsid w:val="00F76D16"/>
    <w:rsid w:val="00F81FF8"/>
    <w:rsid w:val="00F84C2A"/>
    <w:rsid w:val="00F84C68"/>
    <w:rsid w:val="00F87EB7"/>
    <w:rsid w:val="00F95991"/>
    <w:rsid w:val="00F97DA1"/>
    <w:rsid w:val="00FA05D7"/>
    <w:rsid w:val="00FA3014"/>
    <w:rsid w:val="00FA3583"/>
    <w:rsid w:val="00FA54C8"/>
    <w:rsid w:val="00FA6EE6"/>
    <w:rsid w:val="00FB0FF3"/>
    <w:rsid w:val="00FB5DC9"/>
    <w:rsid w:val="00FC3064"/>
    <w:rsid w:val="00FC389E"/>
    <w:rsid w:val="00FC49FB"/>
    <w:rsid w:val="00FC7277"/>
    <w:rsid w:val="00FD5C76"/>
    <w:rsid w:val="00FD5DAA"/>
    <w:rsid w:val="00FE2225"/>
    <w:rsid w:val="00FE29EE"/>
    <w:rsid w:val="00FE758F"/>
    <w:rsid w:val="00FE7F2E"/>
    <w:rsid w:val="00FE7FB3"/>
    <w:rsid w:val="00FF0EA2"/>
    <w:rsid w:val="00FF50D7"/>
    <w:rsid w:val="00FF63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5B008"/>
  <w15:chartTrackingRefBased/>
  <w15:docId w15:val="{849346F3-F830-48A5-AAD7-F509EE9D8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06BF"/>
    <w:rPr>
      <w:rFonts w:ascii="Times New Roman" w:hAnsi="Times New Roman"/>
    </w:rPr>
  </w:style>
  <w:style w:type="paragraph" w:styleId="Heading1">
    <w:name w:val="heading 1"/>
    <w:basedOn w:val="Normal"/>
    <w:next w:val="Normal"/>
    <w:link w:val="Heading1Char"/>
    <w:uiPriority w:val="9"/>
    <w:qFormat/>
    <w:rsid w:val="003206BF"/>
    <w:pPr>
      <w:keepNext/>
      <w:keepLines/>
      <w:numPr>
        <w:numId w:val="5"/>
      </w:numPr>
      <w:spacing w:before="240" w:after="0"/>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unhideWhenUsed/>
    <w:qFormat/>
    <w:rsid w:val="003206BF"/>
    <w:pPr>
      <w:keepNext/>
      <w:keepLines/>
      <w:numPr>
        <w:ilvl w:val="1"/>
        <w:numId w:val="5"/>
      </w:numPr>
      <w:spacing w:before="40" w:after="80"/>
      <w:outlineLvl w:val="1"/>
    </w:pPr>
    <w:rPr>
      <w:rFonts w:eastAsiaTheme="majorEastAsia" w:cstheme="majorBidi"/>
      <w:color w:val="000000" w:themeColor="text1"/>
      <w:sz w:val="28"/>
      <w:szCs w:val="26"/>
    </w:rPr>
  </w:style>
  <w:style w:type="paragraph" w:styleId="Heading3">
    <w:name w:val="heading 3"/>
    <w:basedOn w:val="Normal"/>
    <w:next w:val="Normal"/>
    <w:link w:val="Heading3Char"/>
    <w:uiPriority w:val="9"/>
    <w:unhideWhenUsed/>
    <w:qFormat/>
    <w:rsid w:val="003206BF"/>
    <w:pPr>
      <w:keepNext/>
      <w:keepLines/>
      <w:numPr>
        <w:ilvl w:val="2"/>
        <w:numId w:val="5"/>
      </w:numPr>
      <w:spacing w:before="40" w:after="80"/>
      <w:outlineLvl w:val="2"/>
    </w:pPr>
    <w:rPr>
      <w:rFonts w:eastAsiaTheme="majorEastAsia" w:cstheme="majorBidi"/>
      <w:color w:val="000000" w:themeColor="text1"/>
      <w:sz w:val="26"/>
      <w:szCs w:val="24"/>
    </w:rPr>
  </w:style>
  <w:style w:type="paragraph" w:styleId="Heading4">
    <w:name w:val="heading 4"/>
    <w:basedOn w:val="Normal"/>
    <w:next w:val="Normal"/>
    <w:link w:val="Heading4Char"/>
    <w:uiPriority w:val="9"/>
    <w:unhideWhenUsed/>
    <w:qFormat/>
    <w:rsid w:val="003206BF"/>
    <w:pPr>
      <w:keepNext/>
      <w:keepLines/>
      <w:numPr>
        <w:ilvl w:val="3"/>
        <w:numId w:val="5"/>
      </w:numPr>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ED5115"/>
    <w:pPr>
      <w:keepNext/>
      <w:keepLines/>
      <w:numPr>
        <w:ilvl w:val="4"/>
        <w:numId w:val="5"/>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ED5115"/>
    <w:pPr>
      <w:keepNext/>
      <w:keepLines/>
      <w:numPr>
        <w:ilvl w:val="5"/>
        <w:numId w:val="5"/>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D5115"/>
    <w:pPr>
      <w:keepNext/>
      <w:keepLines/>
      <w:numPr>
        <w:ilvl w:val="6"/>
        <w:numId w:val="5"/>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D5115"/>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5115"/>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06BF"/>
    <w:rPr>
      <w:rFonts w:ascii="Times New Roman" w:eastAsiaTheme="majorEastAsia" w:hAnsi="Times New Roman" w:cstheme="majorBidi"/>
      <w:color w:val="000000" w:themeColor="text1"/>
      <w:sz w:val="32"/>
      <w:szCs w:val="32"/>
    </w:rPr>
  </w:style>
  <w:style w:type="paragraph" w:styleId="ListParagraph">
    <w:name w:val="List Paragraph"/>
    <w:basedOn w:val="Normal"/>
    <w:uiPriority w:val="34"/>
    <w:qFormat/>
    <w:rsid w:val="00792190"/>
    <w:pPr>
      <w:ind w:left="720"/>
      <w:contextualSpacing/>
    </w:pPr>
  </w:style>
  <w:style w:type="character" w:customStyle="1" w:styleId="Heading2Char">
    <w:name w:val="Heading 2 Char"/>
    <w:basedOn w:val="DefaultParagraphFont"/>
    <w:link w:val="Heading2"/>
    <w:uiPriority w:val="9"/>
    <w:rsid w:val="003206BF"/>
    <w:rPr>
      <w:rFonts w:ascii="Times New Roman" w:eastAsiaTheme="majorEastAsia" w:hAnsi="Times New Roman" w:cstheme="majorBidi"/>
      <w:color w:val="000000" w:themeColor="text1"/>
      <w:sz w:val="28"/>
      <w:szCs w:val="26"/>
    </w:rPr>
  </w:style>
  <w:style w:type="character" w:customStyle="1" w:styleId="Heading3Char">
    <w:name w:val="Heading 3 Char"/>
    <w:basedOn w:val="DefaultParagraphFont"/>
    <w:link w:val="Heading3"/>
    <w:uiPriority w:val="9"/>
    <w:rsid w:val="003206BF"/>
    <w:rPr>
      <w:rFonts w:ascii="Times New Roman" w:eastAsiaTheme="majorEastAsia" w:hAnsi="Times New Roman" w:cstheme="majorBidi"/>
      <w:color w:val="000000" w:themeColor="text1"/>
      <w:sz w:val="26"/>
      <w:szCs w:val="24"/>
    </w:rPr>
  </w:style>
  <w:style w:type="character" w:customStyle="1" w:styleId="Heading4Char">
    <w:name w:val="Heading 4 Char"/>
    <w:basedOn w:val="DefaultParagraphFont"/>
    <w:link w:val="Heading4"/>
    <w:uiPriority w:val="9"/>
    <w:rsid w:val="003206BF"/>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semiHidden/>
    <w:rsid w:val="00ED5115"/>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ED5115"/>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ED511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D51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5115"/>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AF61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BC2185"/>
    <w:pPr>
      <w:spacing w:after="100"/>
    </w:pPr>
  </w:style>
  <w:style w:type="paragraph" w:styleId="TOC2">
    <w:name w:val="toc 2"/>
    <w:basedOn w:val="Normal"/>
    <w:next w:val="Normal"/>
    <w:autoRedefine/>
    <w:uiPriority w:val="39"/>
    <w:unhideWhenUsed/>
    <w:rsid w:val="00BC2185"/>
    <w:pPr>
      <w:spacing w:after="100"/>
      <w:ind w:left="220"/>
    </w:pPr>
  </w:style>
  <w:style w:type="paragraph" w:styleId="TOC3">
    <w:name w:val="toc 3"/>
    <w:basedOn w:val="Normal"/>
    <w:next w:val="Normal"/>
    <w:autoRedefine/>
    <w:uiPriority w:val="39"/>
    <w:unhideWhenUsed/>
    <w:rsid w:val="00BC2185"/>
    <w:pPr>
      <w:spacing w:after="100"/>
      <w:ind w:left="440"/>
    </w:pPr>
  </w:style>
  <w:style w:type="character" w:styleId="Hyperlink">
    <w:name w:val="Hyperlink"/>
    <w:basedOn w:val="DefaultParagraphFont"/>
    <w:uiPriority w:val="99"/>
    <w:unhideWhenUsed/>
    <w:rsid w:val="00BC2185"/>
    <w:rPr>
      <w:color w:val="0000FF" w:themeColor="hyperlink"/>
      <w:u w:val="single"/>
    </w:rPr>
  </w:style>
  <w:style w:type="paragraph" w:styleId="Caption">
    <w:name w:val="caption"/>
    <w:basedOn w:val="Normal"/>
    <w:next w:val="Normal"/>
    <w:uiPriority w:val="35"/>
    <w:unhideWhenUsed/>
    <w:qFormat/>
    <w:rsid w:val="001B3D75"/>
    <w:pPr>
      <w:spacing w:line="240" w:lineRule="auto"/>
    </w:pPr>
    <w:rPr>
      <w:i/>
      <w:iCs/>
      <w:color w:val="000000" w:themeColor="text1"/>
      <w:szCs w:val="18"/>
    </w:rPr>
  </w:style>
  <w:style w:type="paragraph" w:styleId="TableofFigures">
    <w:name w:val="table of figures"/>
    <w:basedOn w:val="Normal"/>
    <w:next w:val="Normal"/>
    <w:uiPriority w:val="99"/>
    <w:unhideWhenUsed/>
    <w:rsid w:val="00CB68A7"/>
    <w:pPr>
      <w:spacing w:after="0"/>
    </w:pPr>
  </w:style>
  <w:style w:type="numbering" w:customStyle="1" w:styleId="CurrentList1">
    <w:name w:val="Current List1"/>
    <w:uiPriority w:val="99"/>
    <w:rsid w:val="00770236"/>
    <w:pPr>
      <w:numPr>
        <w:numId w:val="21"/>
      </w:numPr>
    </w:pPr>
  </w:style>
  <w:style w:type="numbering" w:customStyle="1" w:styleId="CurrentList2">
    <w:name w:val="Current List2"/>
    <w:uiPriority w:val="99"/>
    <w:rsid w:val="003B2D2E"/>
    <w:pPr>
      <w:numPr>
        <w:numId w:val="24"/>
      </w:numPr>
    </w:pPr>
  </w:style>
  <w:style w:type="numbering" w:customStyle="1" w:styleId="CurrentList3">
    <w:name w:val="Current List3"/>
    <w:uiPriority w:val="99"/>
    <w:rsid w:val="003B2D2E"/>
    <w:pPr>
      <w:numPr>
        <w:numId w:val="26"/>
      </w:numPr>
    </w:pPr>
  </w:style>
  <w:style w:type="paragraph" w:styleId="Revision">
    <w:name w:val="Revision"/>
    <w:hidden/>
    <w:uiPriority w:val="99"/>
    <w:semiHidden/>
    <w:rsid w:val="00DA7B84"/>
    <w:pPr>
      <w:spacing w:after="0" w:line="240" w:lineRule="auto"/>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0.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6.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40.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50.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8.png"/><Relationship Id="rId7" Type="http://schemas.openxmlformats.org/officeDocument/2006/relationships/image" Target="media/image2.png"/><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71D162-D116-FC46-A372-EBDF8D1623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456</TotalTime>
  <Pages>43</Pages>
  <Words>3330</Words>
  <Characters>18981</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22267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Dan</dc:creator>
  <cp:keywords/>
  <dc:description/>
  <cp:lastModifiedBy>Anh Ngo</cp:lastModifiedBy>
  <cp:revision>666</cp:revision>
  <cp:lastPrinted>2023-12-06T16:54:00Z</cp:lastPrinted>
  <dcterms:created xsi:type="dcterms:W3CDTF">2022-11-26T17:00:00Z</dcterms:created>
  <dcterms:modified xsi:type="dcterms:W3CDTF">2023-12-07T16:52:00Z</dcterms:modified>
</cp:coreProperties>
</file>